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C4BC96" w:themeColor="background2" w:themeShade="BF"/>
  <w:body>
    <w:p w14:paraId="4E192673" w14:textId="5F82C6EB" w:rsidR="004C0750" w:rsidRDefault="00C309DB" w:rsidP="00EF1D2D">
      <w:pPr>
        <w:spacing w:line="360" w:lineRule="auto"/>
        <w:jc w:val="center"/>
      </w:pPr>
      <w:r>
        <w:t>Do l</w:t>
      </w:r>
      <w:r w:rsidR="00D53A0C">
        <w:t>ow oxygen e</w:t>
      </w:r>
      <w:r>
        <w:t>nvironments facilitate invasion?</w:t>
      </w:r>
      <w:r w:rsidR="00D53A0C">
        <w:t xml:space="preserve"> </w:t>
      </w:r>
      <w:r>
        <w:t>Relative tolerance of native and i</w:t>
      </w:r>
      <w:r w:rsidR="00D53A0C">
        <w:t xml:space="preserve">nvasive species </w:t>
      </w:r>
      <w:r>
        <w:t xml:space="preserve">to </w:t>
      </w:r>
      <w:r w:rsidR="00D53A0C">
        <w:t>low oxygen co</w:t>
      </w:r>
      <w:bookmarkStart w:id="0" w:name="_GoBack"/>
      <w:bookmarkEnd w:id="0"/>
      <w:r w:rsidR="00D53A0C">
        <w:t>nditions</w:t>
      </w:r>
    </w:p>
    <w:p w14:paraId="6FD0AFD2" w14:textId="77777777" w:rsidR="00DD108D" w:rsidRPr="00DD108D" w:rsidRDefault="00DD108D" w:rsidP="00DD108D">
      <w:pPr>
        <w:spacing w:line="360" w:lineRule="auto"/>
        <w:jc w:val="center"/>
      </w:pPr>
    </w:p>
    <w:p w14:paraId="2EEA7434" w14:textId="5D24BEE9" w:rsidR="00DD108D" w:rsidRPr="00AA54CC" w:rsidRDefault="00DD108D" w:rsidP="00DD108D">
      <w:pPr>
        <w:spacing w:line="360" w:lineRule="auto"/>
        <w:jc w:val="center"/>
        <w:outlineLvl w:val="0"/>
        <w:rPr>
          <w:rFonts w:ascii="Times New Roman" w:hAnsi="Times New Roman" w:cs="Times New Roman"/>
        </w:rPr>
      </w:pPr>
      <w:r w:rsidRPr="00AE4AFE">
        <w:rPr>
          <w:rFonts w:ascii="Times New Roman" w:hAnsi="Times New Roman" w:cs="Times New Roman"/>
        </w:rPr>
        <w:t xml:space="preserve">Marcelo E. Lagos </w:t>
      </w:r>
      <w:r w:rsidRPr="00AE4AFE">
        <w:rPr>
          <w:rFonts w:ascii="Times New Roman" w:hAnsi="Times New Roman" w:cs="Times New Roman"/>
          <w:vertAlign w:val="superscript"/>
        </w:rPr>
        <w:t>1,2*</w:t>
      </w:r>
      <w:r w:rsidRPr="00AE4AFE">
        <w:rPr>
          <w:rFonts w:ascii="Times New Roman" w:hAnsi="Times New Roman" w:cs="Times New Roman"/>
        </w:rPr>
        <w:t xml:space="preserve">, </w:t>
      </w:r>
      <w:r w:rsidR="00151F91">
        <w:rPr>
          <w:rFonts w:eastAsia="Times New Roman" w:cs="Times New Roman"/>
        </w:rPr>
        <w:t xml:space="preserve">Diego R. Barneche </w:t>
      </w:r>
      <w:r w:rsidR="003E7887">
        <w:rPr>
          <w:rFonts w:eastAsia="Times New Roman" w:cs="Times New Roman"/>
          <w:vertAlign w:val="superscript"/>
        </w:rPr>
        <w:t>2</w:t>
      </w:r>
      <w:r w:rsidR="00151F91">
        <w:rPr>
          <w:rFonts w:eastAsia="Times New Roman" w:cs="Times New Roman"/>
        </w:rPr>
        <w:t xml:space="preserve">, </w:t>
      </w:r>
      <w:r w:rsidRPr="00AE4AFE">
        <w:rPr>
          <w:rFonts w:ascii="Times New Roman" w:hAnsi="Times New Roman" w:cs="Times New Roman"/>
        </w:rPr>
        <w:t xml:space="preserve">Craig R. White </w:t>
      </w:r>
      <w:r w:rsidRPr="00AE4AFE">
        <w:rPr>
          <w:rFonts w:ascii="Times New Roman" w:hAnsi="Times New Roman" w:cs="Times New Roman"/>
          <w:vertAlign w:val="superscript"/>
        </w:rPr>
        <w:t>1</w:t>
      </w:r>
      <w:r>
        <w:rPr>
          <w:rFonts w:ascii="Times New Roman" w:hAnsi="Times New Roman" w:cs="Times New Roman"/>
          <w:vertAlign w:val="superscript"/>
        </w:rPr>
        <w:t>,2</w:t>
      </w:r>
      <w:r w:rsidRPr="00AE4AFE">
        <w:rPr>
          <w:rFonts w:ascii="Times New Roman" w:hAnsi="Times New Roman" w:cs="Times New Roman"/>
        </w:rPr>
        <w:t>, &amp; Dustin J. Marshall</w:t>
      </w:r>
      <w:r w:rsidRPr="00AA54CC">
        <w:rPr>
          <w:rFonts w:ascii="Times New Roman" w:hAnsi="Times New Roman" w:cs="Times New Roman"/>
        </w:rPr>
        <w:t xml:space="preserve"> </w:t>
      </w:r>
      <w:r w:rsidRPr="00B81BDA">
        <w:rPr>
          <w:rFonts w:ascii="Times New Roman" w:hAnsi="Times New Roman" w:cs="Times New Roman"/>
          <w:vertAlign w:val="superscript"/>
        </w:rPr>
        <w:t>2</w:t>
      </w:r>
    </w:p>
    <w:p w14:paraId="7378C4C1" w14:textId="77777777" w:rsidR="00DD108D" w:rsidRPr="00AA54CC" w:rsidRDefault="00DD108D" w:rsidP="00DD108D">
      <w:pPr>
        <w:spacing w:line="360" w:lineRule="auto"/>
        <w:jc w:val="center"/>
        <w:rPr>
          <w:rFonts w:ascii="Times New Roman" w:hAnsi="Times New Roman" w:cs="Times New Roman"/>
        </w:rPr>
      </w:pPr>
      <w:r w:rsidRPr="00B81BDA">
        <w:rPr>
          <w:rFonts w:ascii="Times New Roman" w:hAnsi="Times New Roman" w:cs="Times New Roman"/>
          <w:vertAlign w:val="superscript"/>
        </w:rPr>
        <w:t>1</w:t>
      </w:r>
      <w:r w:rsidRPr="00AA54CC">
        <w:rPr>
          <w:rFonts w:ascii="Times New Roman" w:hAnsi="Times New Roman" w:cs="Times New Roman"/>
        </w:rPr>
        <w:t>School of Biological Sciences, The University of Queensland, St Lucia, QLD 4072, Australia</w:t>
      </w:r>
    </w:p>
    <w:p w14:paraId="7B212675" w14:textId="77777777" w:rsidR="00DD108D" w:rsidRDefault="00DD108D" w:rsidP="00DD108D">
      <w:pPr>
        <w:spacing w:line="360" w:lineRule="auto"/>
        <w:jc w:val="center"/>
        <w:rPr>
          <w:rFonts w:ascii="Times New Roman" w:hAnsi="Times New Roman" w:cs="Times New Roman"/>
        </w:rPr>
      </w:pPr>
      <w:r w:rsidRPr="00B81BDA">
        <w:rPr>
          <w:rFonts w:ascii="Times New Roman" w:hAnsi="Times New Roman" w:cs="Times New Roman"/>
          <w:vertAlign w:val="superscript"/>
        </w:rPr>
        <w:t>2</w:t>
      </w:r>
      <w:r w:rsidRPr="00AA54CC">
        <w:rPr>
          <w:rFonts w:ascii="Times New Roman" w:hAnsi="Times New Roman" w:cs="Times New Roman"/>
        </w:rPr>
        <w:t>School of Biological Sciences</w:t>
      </w:r>
      <w:r>
        <w:rPr>
          <w:rFonts w:ascii="Times New Roman" w:hAnsi="Times New Roman" w:cs="Times New Roman"/>
        </w:rPr>
        <w:t>/Centre for Geometric Biology</w:t>
      </w:r>
      <w:r w:rsidRPr="00AA54CC">
        <w:rPr>
          <w:rFonts w:ascii="Times New Roman" w:hAnsi="Times New Roman" w:cs="Times New Roman"/>
        </w:rPr>
        <w:t xml:space="preserve">, Monash University, </w:t>
      </w:r>
    </w:p>
    <w:p w14:paraId="41CD4A91" w14:textId="77777777" w:rsidR="00DD108D" w:rsidRDefault="00DD108D" w:rsidP="00DD108D">
      <w:pPr>
        <w:spacing w:line="360" w:lineRule="auto"/>
        <w:jc w:val="center"/>
        <w:rPr>
          <w:rFonts w:ascii="Times New Roman" w:hAnsi="Times New Roman" w:cs="Times New Roman"/>
        </w:rPr>
      </w:pPr>
      <w:r w:rsidRPr="00AA54CC">
        <w:rPr>
          <w:rFonts w:ascii="Times New Roman" w:hAnsi="Times New Roman" w:cs="Times New Roman"/>
        </w:rPr>
        <w:t>Clayton, VIC 3800, Australia</w:t>
      </w:r>
    </w:p>
    <w:p w14:paraId="7BB28473" w14:textId="77777777" w:rsidR="00DD108D" w:rsidRDefault="00DD108D" w:rsidP="00DD108D">
      <w:pPr>
        <w:spacing w:line="360" w:lineRule="auto"/>
        <w:jc w:val="center"/>
        <w:rPr>
          <w:rFonts w:ascii="Times New Roman" w:hAnsi="Times New Roman" w:cs="Times New Roman"/>
        </w:rPr>
      </w:pPr>
      <w:r>
        <w:rPr>
          <w:rFonts w:ascii="Times New Roman" w:hAnsi="Times New Roman" w:cs="Times New Roman"/>
        </w:rPr>
        <w:t>*Corresponding author</w:t>
      </w:r>
      <w:r w:rsidRPr="00AE4AFE">
        <w:rPr>
          <w:rFonts w:ascii="Times New Roman" w:hAnsi="Times New Roman" w:cs="Times New Roman"/>
        </w:rPr>
        <w:t xml:space="preserve">: </w:t>
      </w:r>
      <w:hyperlink r:id="rId5" w:history="1">
        <w:r w:rsidRPr="00290237">
          <w:rPr>
            <w:rFonts w:ascii="Times New Roman" w:hAnsi="Times New Roman" w:cs="Times New Roman"/>
          </w:rPr>
          <w:t>marcelo.lagos@monash.edu</w:t>
        </w:r>
      </w:hyperlink>
    </w:p>
    <w:p w14:paraId="3A390CB0" w14:textId="77777777" w:rsidR="00347CB3" w:rsidRDefault="00347CB3" w:rsidP="00347CB3">
      <w:pPr>
        <w:spacing w:line="360" w:lineRule="auto"/>
        <w:rPr>
          <w:b/>
        </w:rPr>
      </w:pPr>
    </w:p>
    <w:p w14:paraId="48516C2E" w14:textId="4A4C8E72" w:rsidR="00301217" w:rsidRDefault="005137C9" w:rsidP="00230088">
      <w:pPr>
        <w:spacing w:line="360" w:lineRule="auto"/>
        <w:rPr>
          <w:b/>
        </w:rPr>
      </w:pPr>
      <w:r>
        <w:rPr>
          <w:b/>
        </w:rPr>
        <w:t>Abstract</w:t>
      </w:r>
      <w:r w:rsidR="001E12AF">
        <w:rPr>
          <w:b/>
        </w:rPr>
        <w:t xml:space="preserve">. </w:t>
      </w:r>
      <w:r w:rsidR="00374D04" w:rsidRPr="00374D04">
        <w:t xml:space="preserve">Biological </w:t>
      </w:r>
      <w:r w:rsidR="00374D04">
        <w:t>invasions are one of the biggest t</w:t>
      </w:r>
      <w:r w:rsidR="0099791A">
        <w:t>h</w:t>
      </w:r>
      <w:r w:rsidR="00374D04">
        <w:t>reats to global biodiversity. In marine system</w:t>
      </w:r>
      <w:r w:rsidR="000A7D3C">
        <w:t>s</w:t>
      </w:r>
      <w:r w:rsidR="00C309DB">
        <w:t>,</w:t>
      </w:r>
      <w:r w:rsidR="000A7D3C">
        <w:t xml:space="preserve"> hard artificial structure</w:t>
      </w:r>
      <w:r w:rsidR="00AE2D0A">
        <w:t>s</w:t>
      </w:r>
      <w:r w:rsidR="000A7D3C">
        <w:t xml:space="preserve"> </w:t>
      </w:r>
      <w:ins w:id="1" w:author="Diego Barneche" w:date="2016-06-13T07:25:00Z">
        <w:r w:rsidR="00A05D38">
          <w:t xml:space="preserve">simultaneously </w:t>
        </w:r>
      </w:ins>
      <w:r w:rsidR="000A7D3C">
        <w:t xml:space="preserve">provide free space for invasive organisms and </w:t>
      </w:r>
      <w:del w:id="2" w:author="Diego Barneche" w:date="2016-06-13T07:25:00Z">
        <w:r w:rsidR="00C309DB" w:rsidDel="00A05D38">
          <w:delText>reduce</w:delText>
        </w:r>
        <w:r w:rsidR="000A7D3C" w:rsidDel="00A05D38">
          <w:delText xml:space="preserve"> the natural flow condition of the</w:delText>
        </w:r>
      </w:del>
      <w:ins w:id="3" w:author="Diego Barneche" w:date="2016-06-13T07:25:00Z">
        <w:r w:rsidR="00A05D38">
          <w:t>disrupt</w:t>
        </w:r>
      </w:ins>
      <w:r w:rsidR="000A7D3C">
        <w:t xml:space="preserve"> water</w:t>
      </w:r>
      <w:ins w:id="4" w:author="Diego Barneche" w:date="2016-06-13T07:25:00Z">
        <w:r w:rsidR="00A05D38">
          <w:t xml:space="preserve"> current flow</w:t>
        </w:r>
      </w:ins>
      <w:r w:rsidR="000A7D3C">
        <w:t xml:space="preserve">. </w:t>
      </w:r>
      <w:r w:rsidR="00374D04">
        <w:t>In low flow</w:t>
      </w:r>
      <w:r w:rsidR="00C309DB">
        <w:t>,</w:t>
      </w:r>
      <w:r w:rsidR="00374D04">
        <w:t xml:space="preserve"> the </w:t>
      </w:r>
      <w:r w:rsidR="000A7D3C">
        <w:t>limited</w:t>
      </w:r>
      <w:r w:rsidR="00374D04">
        <w:t xml:space="preserve"> replenishment of oxygen together with the oxygen consumption of </w:t>
      </w:r>
      <w:del w:id="5" w:author="Diego Barneche" w:date="2016-06-13T07:26:00Z">
        <w:r w:rsidR="00374D04" w:rsidDel="00A05D38">
          <w:delText xml:space="preserve">the </w:delText>
        </w:r>
      </w:del>
      <w:r w:rsidR="000A7D3C">
        <w:t xml:space="preserve">dense </w:t>
      </w:r>
      <w:r w:rsidR="00374D04">
        <w:t xml:space="preserve">sessile </w:t>
      </w:r>
      <w:del w:id="6" w:author="Diego Barneche" w:date="2016-06-13T07:26:00Z">
        <w:r w:rsidR="000A7D3C" w:rsidDel="00A05D38">
          <w:delText xml:space="preserve">community </w:delText>
        </w:r>
      </w:del>
      <w:ins w:id="7" w:author="Diego Barneche" w:date="2016-06-13T07:26:00Z">
        <w:r w:rsidR="00A05D38">
          <w:t xml:space="preserve">communities </w:t>
        </w:r>
      </w:ins>
      <w:r w:rsidR="000A7D3C">
        <w:t>can</w:t>
      </w:r>
      <w:r w:rsidR="00374D04">
        <w:t xml:space="preserve"> lead to the formati</w:t>
      </w:r>
      <w:r w:rsidR="000867B8">
        <w:t>on of hypoxic microenvironments</w:t>
      </w:r>
      <w:r w:rsidR="00C309DB">
        <w:t xml:space="preserve">. The extent to which native fauna can cope with such low oxygen conditions, and whether invasive species, long associated with such habitats, have adapted to these conditions remains unclear. </w:t>
      </w:r>
      <w:r w:rsidR="00D84250">
        <w:t xml:space="preserve">We measured oxygen availability in marinas and piers at </w:t>
      </w:r>
      <w:r w:rsidR="00C309DB">
        <w:t xml:space="preserve">the scales relevant to sessile marine invertebrates </w:t>
      </w:r>
      <w:r w:rsidR="00D84250">
        <w:t xml:space="preserve">(mm), </w:t>
      </w:r>
      <w:r w:rsidR="00C309DB">
        <w:t xml:space="preserve">as well </w:t>
      </w:r>
      <w:ins w:id="8" w:author="Diego Barneche" w:date="2016-06-13T07:26:00Z">
        <w:r w:rsidR="00A05D38">
          <w:t xml:space="preserve">as </w:t>
        </w:r>
      </w:ins>
      <w:r w:rsidR="00C309DB">
        <w:t xml:space="preserve">water flow velocities adjacent to these structures. We then measured </w:t>
      </w:r>
      <w:r w:rsidR="00D84250">
        <w:t xml:space="preserve">the </w:t>
      </w:r>
      <w:r w:rsidR="00C309DB">
        <w:t xml:space="preserve">capacity of </w:t>
      </w:r>
      <w:r w:rsidR="00D84250">
        <w:t xml:space="preserve">invasive and native </w:t>
      </w:r>
      <w:r w:rsidR="00C309DB">
        <w:t>marine invertebrates to maintain metabolic rates under decreasing levels of oxygen using standard assays</w:t>
      </w:r>
      <w:r w:rsidR="00D84250">
        <w:t xml:space="preserve">. </w:t>
      </w:r>
      <w:del w:id="9" w:author="Diego Barneche" w:date="2016-06-13T07:26:00Z">
        <w:r w:rsidR="00D84250" w:rsidDel="00A05D38">
          <w:delText xml:space="preserve"> </w:delText>
        </w:r>
      </w:del>
      <w:r w:rsidR="00D84250">
        <w:t xml:space="preserve">We found that marinas reduce the water flow </w:t>
      </w:r>
      <w:r w:rsidR="00C309DB">
        <w:t>relative to piers, and that local oxygen levels can be as low as zero in these low flow conditions</w:t>
      </w:r>
      <w:r w:rsidR="00D84250">
        <w:t xml:space="preserve">.  </w:t>
      </w:r>
      <w:r w:rsidR="00C309DB">
        <w:t xml:space="preserve">We also found that for species with arborescent growth forms, invasive species can tolerate much lower levels of oxygen relative to native species. Integrating </w:t>
      </w:r>
      <w:r w:rsidR="00230088">
        <w:t>the field and laboratory</w:t>
      </w:r>
      <w:r w:rsidR="00C309DB">
        <w:t xml:space="preserve"> data </w:t>
      </w:r>
      <w:r w:rsidR="00230088">
        <w:t>showed</w:t>
      </w:r>
      <w:r w:rsidR="00C309DB">
        <w:t xml:space="preserve"> that up to 25% of </w:t>
      </w:r>
      <w:r w:rsidR="00230088">
        <w:t xml:space="preserve">available </w:t>
      </w:r>
      <w:r w:rsidR="00C309DB">
        <w:t xml:space="preserve">habitat within low flow environments is physiologically stressful for native species, while only 18% of </w:t>
      </w:r>
      <w:r w:rsidR="00230088">
        <w:t xml:space="preserve">the </w:t>
      </w:r>
      <w:r w:rsidR="00C309DB">
        <w:t xml:space="preserve">habitat is physiologically stressful for invasive species. These </w:t>
      </w:r>
      <w:r w:rsidR="0012521C">
        <w:t>results suggest that invasive species have adapted to low oxygen habitats associated with manmade habitats</w:t>
      </w:r>
      <w:r w:rsidR="00230088">
        <w:t>,</w:t>
      </w:r>
      <w:r w:rsidR="0012521C">
        <w:t xml:space="preserve"> and </w:t>
      </w:r>
      <w:r w:rsidR="00230088">
        <w:t xml:space="preserve">artificial structures </w:t>
      </w:r>
      <w:r w:rsidR="0012521C">
        <w:t xml:space="preserve">may be </w:t>
      </w:r>
      <w:r w:rsidR="00301817">
        <w:t xml:space="preserve">creating niche opportunities for invasive species.  </w:t>
      </w:r>
    </w:p>
    <w:p w14:paraId="7442563E" w14:textId="48E53BBB" w:rsidR="005137C9" w:rsidRPr="00347CB3" w:rsidRDefault="001E12AF" w:rsidP="00F746B2">
      <w:pPr>
        <w:spacing w:line="360" w:lineRule="auto"/>
      </w:pPr>
      <w:r>
        <w:rPr>
          <w:b/>
        </w:rPr>
        <w:t xml:space="preserve">Key words. </w:t>
      </w:r>
      <w:r w:rsidR="00347CB3">
        <w:t>Non indigenous species, s</w:t>
      </w:r>
      <w:r w:rsidRPr="001E12AF">
        <w:t>essile</w:t>
      </w:r>
      <w:r w:rsidR="00347CB3">
        <w:t xml:space="preserve"> communities</w:t>
      </w:r>
      <w:r>
        <w:t>, low</w:t>
      </w:r>
      <w:r w:rsidR="00374D04">
        <w:t xml:space="preserve"> flow, exploitative competition.</w:t>
      </w:r>
      <w:del w:id="10" w:author="Diego Barneche" w:date="2016-06-13T07:28:00Z">
        <w:r w:rsidR="00374D04" w:rsidDel="00A05D38">
          <w:delText xml:space="preserve"> </w:delText>
        </w:r>
      </w:del>
      <w:r w:rsidR="005137C9">
        <w:rPr>
          <w:b/>
        </w:rPr>
        <w:br w:type="page"/>
      </w:r>
    </w:p>
    <w:p w14:paraId="7A8092B7" w14:textId="77777777" w:rsidR="00866DF0" w:rsidRDefault="00866DF0" w:rsidP="00A92354">
      <w:pPr>
        <w:spacing w:line="360" w:lineRule="auto"/>
        <w:rPr>
          <w:b/>
        </w:rPr>
      </w:pPr>
      <w:r>
        <w:rPr>
          <w:b/>
        </w:rPr>
        <w:lastRenderedPageBreak/>
        <w:t xml:space="preserve">Introduction </w:t>
      </w:r>
    </w:p>
    <w:p w14:paraId="45E5E406" w14:textId="71AC4C11" w:rsidR="00237EA6" w:rsidRDefault="007F50F1">
      <w:pPr>
        <w:spacing w:line="360" w:lineRule="auto"/>
        <w:ind w:firstLine="284"/>
      </w:pPr>
      <w:r w:rsidRPr="00856637">
        <w:rPr>
          <w:lang w:val="en-AU"/>
        </w:rPr>
        <w:t>Biological invasion</w:t>
      </w:r>
      <w:r>
        <w:rPr>
          <w:lang w:val="en-AU"/>
        </w:rPr>
        <w:t>s</w:t>
      </w:r>
      <w:r w:rsidRPr="00856637">
        <w:rPr>
          <w:lang w:val="en-AU"/>
        </w:rPr>
        <w:t xml:space="preserve"> are considered</w:t>
      </w:r>
      <w:r>
        <w:rPr>
          <w:lang w:val="en-AU"/>
        </w:rPr>
        <w:t>,</w:t>
      </w:r>
      <w:r w:rsidRPr="00856637">
        <w:rPr>
          <w:lang w:val="en-AU"/>
        </w:rPr>
        <w:t xml:space="preserve"> next to</w:t>
      </w:r>
      <w:r>
        <w:rPr>
          <w:lang w:val="en-AU"/>
        </w:rPr>
        <w:t xml:space="preserve"> habitat destruction,</w:t>
      </w:r>
      <w:r w:rsidRPr="00856637">
        <w:rPr>
          <w:lang w:val="en-AU"/>
        </w:rPr>
        <w:t xml:space="preserve"> </w:t>
      </w:r>
      <w:r>
        <w:rPr>
          <w:lang w:val="en-AU"/>
        </w:rPr>
        <w:t xml:space="preserve">to be one of the biggest threats to biodiversity around the world </w:t>
      </w:r>
      <w:r w:rsidRPr="00856637">
        <w:rPr>
          <w:lang w:val="en-AU"/>
        </w:rPr>
        <w:fldChar w:fldCharType="begin">
          <w:fldData xml:space="preserve">PEVuZE5vdGU+PENpdGU+PEF1dGhvcj5EYXZpczwvQXV0aG9yPjxZZWFyPjIwMDM8L1llYXI+PFJl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</w:fldData>
        </w:fldChar>
      </w:r>
      <w:r w:rsidR="008007BB">
        <w:rPr>
          <w:lang w:val="en-AU"/>
        </w:rPr>
        <w:instrText xml:space="preserve"> ADDIN EN.CITE </w:instrText>
      </w:r>
      <w:r w:rsidR="008007BB">
        <w:rPr>
          <w:lang w:val="en-AU"/>
        </w:rPr>
        <w:fldChar w:fldCharType="begin">
          <w:fldData xml:space="preserve">PEVuZE5vdGU+PENpdGU+PEF1dGhvcj5EYXZpczwvQXV0aG9yPjxZZWFyPjIwMDM8L1llYXI+PFJl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</w:fldData>
        </w:fldChar>
      </w:r>
      <w:r w:rsidR="008007BB">
        <w:rPr>
          <w:lang w:val="en-AU"/>
        </w:rPr>
        <w:instrText xml:space="preserve"> ADDIN EN.CITE.DATA </w:instrText>
      </w:r>
      <w:r w:rsidR="008007BB">
        <w:rPr>
          <w:lang w:val="en-AU"/>
        </w:rPr>
      </w:r>
      <w:r w:rsidR="008007BB">
        <w:rPr>
          <w:lang w:val="en-AU"/>
        </w:rPr>
        <w:fldChar w:fldCharType="end"/>
      </w:r>
      <w:r w:rsidRPr="00856637">
        <w:rPr>
          <w:lang w:val="en-AU"/>
        </w:rPr>
      </w:r>
      <w:r w:rsidRPr="00856637">
        <w:rPr>
          <w:lang w:val="en-AU"/>
        </w:rPr>
        <w:fldChar w:fldCharType="separate"/>
      </w:r>
      <w:r>
        <w:rPr>
          <w:noProof/>
          <w:lang w:val="en-AU"/>
        </w:rPr>
        <w:t>(</w:t>
      </w:r>
      <w:hyperlink w:anchor="_ENREF_59" w:tooltip="Vitousek, 1996 #122" w:history="1">
        <w:r w:rsidR="00671703">
          <w:rPr>
            <w:noProof/>
            <w:lang w:val="en-AU"/>
          </w:rPr>
          <w:t>Vitousek et al. 1996</w:t>
        </w:r>
      </w:hyperlink>
      <w:r>
        <w:rPr>
          <w:noProof/>
          <w:lang w:val="en-AU"/>
        </w:rPr>
        <w:t xml:space="preserve">, </w:t>
      </w:r>
      <w:hyperlink w:anchor="_ENREF_12" w:tooltip="Davis, 2003 #121" w:history="1">
        <w:r w:rsidR="00671703">
          <w:rPr>
            <w:noProof/>
            <w:lang w:val="en-AU"/>
          </w:rPr>
          <w:t>Davis 2003</w:t>
        </w:r>
      </w:hyperlink>
      <w:r>
        <w:rPr>
          <w:noProof/>
          <w:lang w:val="en-AU"/>
        </w:rPr>
        <w:t xml:space="preserve">, </w:t>
      </w:r>
      <w:hyperlink w:anchor="_ENREF_9" w:tooltip="Dafforn, 2009 #7" w:history="1">
        <w:r w:rsidR="00671703">
          <w:rPr>
            <w:noProof/>
            <w:lang w:val="en-AU"/>
          </w:rPr>
          <w:t>Dafforn et al. 2009a</w:t>
        </w:r>
      </w:hyperlink>
      <w:r>
        <w:rPr>
          <w:noProof/>
          <w:lang w:val="en-AU"/>
        </w:rPr>
        <w:t>)</w:t>
      </w:r>
      <w:r w:rsidRPr="00856637">
        <w:rPr>
          <w:lang w:val="en-AU"/>
        </w:rPr>
        <w:fldChar w:fldCharType="end"/>
      </w:r>
      <w:r w:rsidRPr="00856637">
        <w:rPr>
          <w:lang w:val="en-AU"/>
        </w:rPr>
        <w:t xml:space="preserve">. </w:t>
      </w:r>
      <w:r>
        <w:rPr>
          <w:lang w:val="en-AU"/>
        </w:rPr>
        <w:t>The damage caused</w:t>
      </w:r>
      <w:r w:rsidRPr="00856637">
        <w:rPr>
          <w:lang w:val="en-AU"/>
        </w:rPr>
        <w:t xml:space="preserve"> by non-indigenous species (NIS) </w:t>
      </w:r>
      <w:r>
        <w:rPr>
          <w:lang w:val="en-AU"/>
        </w:rPr>
        <w:t>can have far-reaching consequences</w:t>
      </w:r>
      <w:r w:rsidR="00D53A0C">
        <w:rPr>
          <w:lang w:val="en-AU"/>
        </w:rPr>
        <w:t xml:space="preserve"> for biodiversity, and b</w:t>
      </w:r>
      <w:r>
        <w:rPr>
          <w:lang w:val="en-AU"/>
        </w:rPr>
        <w:t>eyond the obvious damage to natural systems</w:t>
      </w:r>
      <w:r w:rsidR="00266F1A">
        <w:rPr>
          <w:lang w:val="en-AU"/>
        </w:rPr>
        <w:t>,</w:t>
      </w:r>
      <w:r>
        <w:rPr>
          <w:lang w:val="en-AU"/>
        </w:rPr>
        <w:t xml:space="preserve"> NIS can also </w:t>
      </w:r>
      <w:r w:rsidRPr="00856637">
        <w:rPr>
          <w:lang w:val="en-AU"/>
        </w:rPr>
        <w:t xml:space="preserve">negatively impact </w:t>
      </w:r>
      <w:r>
        <w:rPr>
          <w:lang w:val="en-AU"/>
        </w:rPr>
        <w:t>on human activities</w:t>
      </w:r>
      <w:r w:rsidRPr="00856637">
        <w:rPr>
          <w:lang w:val="en-AU"/>
        </w:rPr>
        <w:t>,</w:t>
      </w:r>
      <w:r>
        <w:rPr>
          <w:lang w:val="en-AU"/>
        </w:rPr>
        <w:t xml:space="preserve"> increase </w:t>
      </w:r>
      <w:r w:rsidRPr="00856637">
        <w:rPr>
          <w:lang w:val="en-AU"/>
        </w:rPr>
        <w:t>disea</w:t>
      </w:r>
      <w:r>
        <w:rPr>
          <w:lang w:val="en-AU"/>
        </w:rPr>
        <w:t xml:space="preserve">se proliferation, and damage </w:t>
      </w:r>
      <w:r w:rsidRPr="00856637">
        <w:rPr>
          <w:lang w:val="en-AU"/>
        </w:rPr>
        <w:t>agriculture</w:t>
      </w:r>
      <w:r>
        <w:rPr>
          <w:lang w:val="en-AU"/>
        </w:rPr>
        <w:t xml:space="preserve"> </w:t>
      </w:r>
      <w:r>
        <w:rPr>
          <w:lang w:val="en-AU"/>
        </w:rPr>
        <w:fldChar w:fldCharType="begin">
          <w:fldData xml:space="preserve">PEVuZE5vdGU+PENpdGU+PEF1dGhvcj5QaW1lbnRlbDwvQXV0aG9yPjxZZWFyPjIwMDE8L1llYXI+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</w:fldData>
        </w:fldChar>
      </w:r>
      <w:r>
        <w:rPr>
          <w:lang w:val="en-AU"/>
        </w:rPr>
        <w:instrText xml:space="preserve"> ADDIN EN.CITE </w:instrText>
      </w:r>
      <w:r>
        <w:rPr>
          <w:lang w:val="en-AU"/>
        </w:rPr>
        <w:fldChar w:fldCharType="begin">
          <w:fldData xml:space="preserve">PEVuZE5vdGU+PENpdGU+PEF1dGhvcj5QaW1lbnRlbDwvQXV0aG9yPjxZZWFyPjIwMDE8L1llYXI+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</w:fldData>
        </w:fldChar>
      </w:r>
      <w:r>
        <w:rPr>
          <w:lang w:val="en-AU"/>
        </w:rPr>
        <w:instrText xml:space="preserve"> ADDIN EN.CITE.DATA </w:instrText>
      </w:r>
      <w:r>
        <w:rPr>
          <w:lang w:val="en-AU"/>
        </w:rPr>
      </w:r>
      <w:r>
        <w:rPr>
          <w:lang w:val="en-AU"/>
        </w:rPr>
        <w:fldChar w:fldCharType="end"/>
      </w:r>
      <w:r>
        <w:rPr>
          <w:lang w:val="en-AU"/>
        </w:rPr>
      </w:r>
      <w:r>
        <w:rPr>
          <w:lang w:val="en-AU"/>
        </w:rPr>
        <w:fldChar w:fldCharType="separate"/>
      </w:r>
      <w:r>
        <w:rPr>
          <w:noProof/>
          <w:lang w:val="en-AU"/>
        </w:rPr>
        <w:t>(</w:t>
      </w:r>
      <w:hyperlink w:anchor="_ENREF_31" w:tooltip="Mack, 2000 #165" w:history="1">
        <w:r w:rsidR="00671703">
          <w:rPr>
            <w:noProof/>
            <w:lang w:val="en-AU"/>
          </w:rPr>
          <w:t>Mack et al. 2000</w:t>
        </w:r>
      </w:hyperlink>
      <w:r>
        <w:rPr>
          <w:noProof/>
          <w:lang w:val="en-AU"/>
        </w:rPr>
        <w:t xml:space="preserve">, </w:t>
      </w:r>
      <w:hyperlink w:anchor="_ENREF_43" w:tooltip="Pimentel, 2001 #128" w:history="1">
        <w:r w:rsidR="00671703">
          <w:rPr>
            <w:noProof/>
            <w:lang w:val="en-AU"/>
          </w:rPr>
          <w:t>Pimentel et al. 2001</w:t>
        </w:r>
      </w:hyperlink>
      <w:r>
        <w:rPr>
          <w:noProof/>
          <w:lang w:val="en-AU"/>
        </w:rPr>
        <w:t>)</w:t>
      </w:r>
      <w:r>
        <w:rPr>
          <w:lang w:val="en-AU"/>
        </w:rPr>
        <w:fldChar w:fldCharType="end"/>
      </w:r>
      <w:r w:rsidRPr="00856637">
        <w:rPr>
          <w:lang w:val="en-AU"/>
        </w:rPr>
        <w:t>.</w:t>
      </w:r>
      <w:r>
        <w:rPr>
          <w:lang w:val="en-AU"/>
        </w:rPr>
        <w:t xml:space="preserve"> </w:t>
      </w:r>
      <w:r>
        <w:t>While some habitats</w:t>
      </w:r>
      <w:r w:rsidRPr="00B80497">
        <w:t xml:space="preserve"> are more susceptible than others</w:t>
      </w:r>
      <w:r>
        <w:t>, n</w:t>
      </w:r>
      <w:r w:rsidRPr="00B80497">
        <w:t xml:space="preserve">o habitat is immune to </w:t>
      </w:r>
      <w:r>
        <w:t xml:space="preserve">invasion </w:t>
      </w:r>
      <w:r w:rsidRPr="00B80497">
        <w:fldChar w:fldCharType="begin"/>
      </w:r>
      <w:r w:rsidRPr="00B80497">
        <w:instrText xml:space="preserve"> ADDIN EN.CITE &lt;EndNote&gt;&lt;Cite&gt;&lt;Author&gt;Shea&lt;/Author&gt;&lt;Year&gt;2002&lt;/Year&gt;&lt;RecNum&gt;89&lt;/RecNum&gt;&lt;DisplayText&gt;(Shea and Chesson 2002)&lt;/DisplayText&gt;&lt;record&gt;&lt;rec-number&gt;89&lt;/rec-number&gt;&lt;foreign-keys&gt;&lt;key app="EN" db-id="wasapzp9xa0dr9etatnpvapgpavfsw25at0e"&gt;89&lt;/key&gt;&lt;/foreign-keys&gt;&lt;ref-type name="Journal Article"&gt;17&lt;/ref-type&gt;&lt;contributors&gt;&lt;authors&gt;&lt;author&gt;Shea, Katriona&lt;/author&gt;&lt;author&gt;Chesson, Peter&lt;/author&gt;&lt;/authors&gt;&lt;/contributors&gt;&lt;titles&gt;&lt;title&gt;Community ecology theory as a framework for biological invasions&lt;/title&gt;&lt;secondary-title&gt;Trends in Ecology &amp;amp;amp; Evolution&lt;/secondary-title&gt;&lt;/titles&gt;&lt;periodical&gt;&lt;full-title&gt;Trends in Ecology &amp;amp;amp; Evolution&lt;/full-title&gt;&lt;/periodical&gt;&lt;pages&gt;170-176&lt;/pages&gt;&lt;volume&gt;17&lt;/volume&gt;&lt;number&gt;4&lt;/number&gt;&lt;keywords&gt;&lt;keyword&gt;niche opportunity&lt;/keyword&gt;&lt;keyword&gt;resources&lt;/keyword&gt;&lt;keyword&gt;invasion resistance&lt;/keyword&gt;&lt;keyword&gt;maturity&lt;/keyword&gt;&lt;keyword&gt;natural enemies&lt;/keyword&gt;&lt;keyword&gt;community ecology&lt;/keyword&gt;&lt;keyword&gt;biological invasions&lt;/keyword&gt;&lt;keyword&gt;invasive species&lt;/keyword&gt;&lt;/keywords&gt;&lt;dates&gt;&lt;year&gt;2002&lt;/year&gt;&lt;/dates&gt;&lt;isbn&gt;0169-5347&lt;/isbn&gt;&lt;urls&gt;&lt;related-urls&gt;&lt;url&gt;http://www.sciencedirect.com/science/article/pii/S0169534702024953&lt;/url&gt;&lt;/related-urls&gt;&lt;/urls&gt;&lt;electronic-resource-num&gt;10.1016/s0169-5347(02)02495-3&lt;/electronic-resource-num&gt;&lt;/record&gt;&lt;/Cite&gt;&lt;/EndNote&gt;</w:instrText>
      </w:r>
      <w:r w:rsidRPr="00B80497">
        <w:fldChar w:fldCharType="separate"/>
      </w:r>
      <w:r w:rsidRPr="00B80497">
        <w:t>(</w:t>
      </w:r>
      <w:hyperlink w:anchor="_ENREF_48" w:tooltip="Shea, 2002 #89" w:history="1">
        <w:r w:rsidR="00671703" w:rsidRPr="00B80497">
          <w:t>Shea and Chesson 2002</w:t>
        </w:r>
      </w:hyperlink>
      <w:r w:rsidRPr="00B80497">
        <w:t>)</w:t>
      </w:r>
      <w:r w:rsidRPr="00B80497">
        <w:fldChar w:fldCharType="end"/>
      </w:r>
      <w:r w:rsidRPr="00B80497">
        <w:t>.</w:t>
      </w:r>
      <w:r>
        <w:t xml:space="preserve"> The invasion process is complex, largely because i</w:t>
      </w:r>
      <w:r w:rsidRPr="00B80497">
        <w:t xml:space="preserve">nvasion success is determined by </w:t>
      </w:r>
      <w:r>
        <w:t xml:space="preserve">both </w:t>
      </w:r>
      <w:r w:rsidRPr="00B80497">
        <w:t xml:space="preserve">the </w:t>
      </w:r>
      <w:r>
        <w:t>characteristics o</w:t>
      </w:r>
      <w:r w:rsidRPr="00B80497">
        <w:t xml:space="preserve">f the </w:t>
      </w:r>
      <w:r>
        <w:t xml:space="preserve">potentially invaded </w:t>
      </w:r>
      <w:r w:rsidRPr="00B80497">
        <w:t>habitat</w:t>
      </w:r>
      <w:r>
        <w:t>,</w:t>
      </w:r>
      <w:r w:rsidRPr="00B80497">
        <w:t xml:space="preserve"> the traits of the invasi</w:t>
      </w:r>
      <w:r>
        <w:t>ve species</w:t>
      </w:r>
      <w:ins w:id="11" w:author="Craig White" w:date="2016-06-09T23:15:00Z">
        <w:r w:rsidR="003032DF">
          <w:t>,</w:t>
        </w:r>
      </w:ins>
      <w:r>
        <w:t xml:space="preserve"> and the interaction between both habitat and the invasive species </w:t>
      </w:r>
      <w:r>
        <w:fldChar w:fldCharType="begin">
          <w:fldData xml:space="preserve">PEVuZE5vdGU+PENpdGU+PEF1dGhvcj5BbmRvdzwvQXV0aG9yPjxZZWFyPjE5OTA8L1llYXI+PFJl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</w:fldData>
        </w:fldChar>
      </w:r>
      <w:r>
        <w:instrText xml:space="preserve"> ADDIN EN.CITE </w:instrText>
      </w:r>
      <w:r>
        <w:fldChar w:fldCharType="begin">
          <w:fldData xml:space="preserve">PEVuZE5vdGU+PENpdGU+PEF1dGhvcj5BbmRvdzwvQXV0aG9yPjxZZWFyPjE5OTA8L1llYXI+PFJl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</w:fldData>
        </w:fldChar>
      </w:r>
      <w:r>
        <w:instrText xml:space="preserve"> ADDIN EN.CITE.DATA </w:instrText>
      </w:r>
      <w:r>
        <w:fldChar w:fldCharType="end"/>
      </w:r>
      <w:r>
        <w:fldChar w:fldCharType="separate"/>
      </w:r>
      <w:r>
        <w:t>(</w:t>
      </w:r>
      <w:hyperlink w:anchor="_ENREF_1" w:tooltip="Andow, 1990 #135" w:history="1">
        <w:r w:rsidR="00671703">
          <w:t>Andow et al. 1990</w:t>
        </w:r>
      </w:hyperlink>
      <w:r>
        <w:t xml:space="preserve">, </w:t>
      </w:r>
      <w:hyperlink w:anchor="_ENREF_2" w:tooltip="Arim, 2006 #65" w:history="1">
        <w:r w:rsidR="00671703">
          <w:t>Arim et al. 20</w:t>
        </w:r>
        <w:r w:rsidR="00671703">
          <w:t>0</w:t>
        </w:r>
        <w:r w:rsidR="00671703">
          <w:t>6</w:t>
        </w:r>
      </w:hyperlink>
      <w:r>
        <w:t xml:space="preserve">, </w:t>
      </w:r>
      <w:hyperlink w:anchor="_ENREF_56" w:tooltip="van Kleunen, 2010 #143" w:history="1">
        <w:r w:rsidR="00671703">
          <w:t>van Kleunen et al. 2010a</w:t>
        </w:r>
      </w:hyperlink>
      <w:r>
        <w:t xml:space="preserve">, </w:t>
      </w:r>
      <w:hyperlink w:anchor="_ENREF_57" w:tooltip="van Kleunen, 2010 #142" w:history="1">
        <w:r w:rsidR="00671703">
          <w:t>van Kleunen et al. 2010b</w:t>
        </w:r>
      </w:hyperlink>
      <w:r>
        <w:t xml:space="preserve">, </w:t>
      </w:r>
      <w:hyperlink w:anchor="_ENREF_63" w:tooltip="Zhao, 2015 #396" w:history="1">
        <w:r w:rsidR="00671703">
          <w:t>Zhao and Feng 2015</w:t>
        </w:r>
      </w:hyperlink>
      <w:r>
        <w:t>)</w:t>
      </w:r>
      <w:r>
        <w:fldChar w:fldCharType="end"/>
      </w:r>
      <w:r>
        <w:t>.</w:t>
      </w:r>
      <w:r w:rsidR="00237EA6" w:rsidRPr="00237EA6">
        <w:t xml:space="preserve"> </w:t>
      </w:r>
      <w:r w:rsidR="00237EA6" w:rsidRPr="00B80497">
        <w:t>Several hypotheses have been put forward to explain the role of the environment in determining the likeli</w:t>
      </w:r>
      <w:r w:rsidR="00237EA6">
        <w:t xml:space="preserve">hood of invasions. </w:t>
      </w:r>
      <w:r w:rsidR="00237EA6" w:rsidRPr="00B80497">
        <w:t xml:space="preserve">Some </w:t>
      </w:r>
      <w:r w:rsidR="00237EA6">
        <w:t>f</w:t>
      </w:r>
      <w:r w:rsidR="00237EA6" w:rsidRPr="00B80497">
        <w:t>ocus on the characte</w:t>
      </w:r>
      <w:r w:rsidR="00237EA6">
        <w:t>ristics of the environment only</w:t>
      </w:r>
      <w:r w:rsidR="00237EA6" w:rsidRPr="00B80497">
        <w:t xml:space="preserve"> and others </w:t>
      </w:r>
      <w:r w:rsidR="00237EA6">
        <w:t xml:space="preserve">on species-habitat interactions, however most </w:t>
      </w:r>
      <w:r w:rsidR="00237EA6" w:rsidRPr="00B80497">
        <w:t>hypotheses invoke resource usage in one way or another</w:t>
      </w:r>
      <w:r w:rsidR="00237EA6">
        <w:t xml:space="preserve"> </w:t>
      </w:r>
      <w:r w:rsidR="00237EA6">
        <w:fldChar w:fldCharType="begin">
          <w:fldData xml:space="preserve">PEVuZE5vdGU+PENpdGU+PEF1dGhvcj5LZWFuZTwvQXV0aG9yPjxZZWFyPjIwMDI8L1llYXI+PFJl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</w:fldData>
        </w:fldChar>
      </w:r>
      <w:r w:rsidR="00237EA6">
        <w:instrText xml:space="preserve"> ADDIN EN.CITE </w:instrText>
      </w:r>
      <w:r w:rsidR="00237EA6">
        <w:fldChar w:fldCharType="begin">
          <w:fldData xml:space="preserve">PEVuZE5vdGU+PENpdGU+PEF1dGhvcj5LZWFuZTwvQXV0aG9yPjxZZWFyPjIwMDI8L1llYXI+PFJl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</w:fldData>
        </w:fldChar>
      </w:r>
      <w:r w:rsidR="00237EA6">
        <w:instrText xml:space="preserve"> ADDIN EN.CITE.DATA </w:instrText>
      </w:r>
      <w:r w:rsidR="00237EA6">
        <w:fldChar w:fldCharType="end"/>
      </w:r>
      <w:r w:rsidR="00237EA6">
        <w:fldChar w:fldCharType="separate"/>
      </w:r>
      <w:r w:rsidR="00237EA6">
        <w:rPr>
          <w:noProof/>
        </w:rPr>
        <w:t>(</w:t>
      </w:r>
      <w:hyperlink w:anchor="_ENREF_50" w:tooltip="Simberloff, 1999 #159" w:history="1">
        <w:r w:rsidR="00671703">
          <w:rPr>
            <w:noProof/>
          </w:rPr>
          <w:t>Simberloff and Von Holle 1999</w:t>
        </w:r>
      </w:hyperlink>
      <w:r w:rsidR="00237EA6">
        <w:rPr>
          <w:noProof/>
        </w:rPr>
        <w:t xml:space="preserve">, </w:t>
      </w:r>
      <w:hyperlink w:anchor="_ENREF_23" w:tooltip="Keane, 2002 #149" w:history="1">
        <w:r w:rsidR="00671703">
          <w:rPr>
            <w:noProof/>
          </w:rPr>
          <w:t>Keane and Crawley 2002</w:t>
        </w:r>
      </w:hyperlink>
      <w:r w:rsidR="00237EA6">
        <w:rPr>
          <w:noProof/>
        </w:rPr>
        <w:t xml:space="preserve">, </w:t>
      </w:r>
      <w:hyperlink w:anchor="_ENREF_48" w:tooltip="Shea, 2002 #89" w:history="1">
        <w:r w:rsidR="00671703">
          <w:rPr>
            <w:noProof/>
          </w:rPr>
          <w:t>Shea and Chesson 2002</w:t>
        </w:r>
      </w:hyperlink>
      <w:r w:rsidR="00237EA6">
        <w:rPr>
          <w:noProof/>
        </w:rPr>
        <w:t xml:space="preserve">, </w:t>
      </w:r>
      <w:hyperlink w:anchor="_ENREF_11" w:tooltip="Davies, 2005 #156" w:history="1">
        <w:r w:rsidR="00671703">
          <w:rPr>
            <w:noProof/>
          </w:rPr>
          <w:t>Davies et al. 2005</w:t>
        </w:r>
      </w:hyperlink>
      <w:r w:rsidR="00237EA6">
        <w:rPr>
          <w:noProof/>
        </w:rPr>
        <w:t>)</w:t>
      </w:r>
      <w:r w:rsidR="00237EA6">
        <w:fldChar w:fldCharType="end"/>
      </w:r>
      <w:r w:rsidR="00237EA6">
        <w:t xml:space="preserve">. </w:t>
      </w:r>
    </w:p>
    <w:p w14:paraId="3E08E403" w14:textId="4042AC96" w:rsidR="007F50F1" w:rsidRDefault="00237EA6">
      <w:pPr>
        <w:spacing w:line="360" w:lineRule="auto"/>
        <w:ind w:firstLine="284"/>
      </w:pPr>
      <w:r>
        <w:t>There are two broad classes of resource competition that can mediate invasion</w:t>
      </w:r>
      <w:r w:rsidR="00230088">
        <w:t>,</w:t>
      </w:r>
      <w:r>
        <w:t xml:space="preserve"> and they relate to the type of competition that occurs. Invasion “</w:t>
      </w:r>
      <w:r w:rsidRPr="00FC260B">
        <w:t>from above</w:t>
      </w:r>
      <w:r w:rsidR="00230088">
        <w:t>”</w:t>
      </w:r>
      <w:r>
        <w:t xml:space="preserve"> occurs when </w:t>
      </w:r>
      <w:r w:rsidRPr="00FC260B">
        <w:t xml:space="preserve">interference </w:t>
      </w:r>
      <w:r>
        <w:t>competition dominates</w:t>
      </w:r>
      <w:r w:rsidR="00230088">
        <w:t>,</w:t>
      </w:r>
      <w:r>
        <w:t xml:space="preserve"> and species </w:t>
      </w:r>
      <w:r w:rsidRPr="00FC260B">
        <w:t xml:space="preserve">with large resource requirements </w:t>
      </w:r>
      <w:r>
        <w:t>are able to overcome</w:t>
      </w:r>
      <w:r w:rsidRPr="00FC260B">
        <w:t xml:space="preserve"> limitation</w:t>
      </w:r>
      <w:r>
        <w:t>s</w:t>
      </w:r>
      <w:r w:rsidRPr="00FC260B">
        <w:t xml:space="preserve"> by seizing resources from established</w:t>
      </w:r>
      <w:r>
        <w:t xml:space="preserve"> </w:t>
      </w:r>
      <w:r w:rsidR="00230088">
        <w:t>residents</w:t>
      </w:r>
      <w:r>
        <w:t>. On the other hand, invasion “from below”, occurs when exploitative competition dominates</w:t>
      </w:r>
      <w:r w:rsidR="00230088">
        <w:t>,</w:t>
      </w:r>
      <w:r>
        <w:t xml:space="preserve"> and species with lower resource requirements are more successful because they use the few available resources in a more efficient way </w:t>
      </w:r>
      <w:r>
        <w:fldChar w:fldCharType="begin">
          <w:fldData xml:space="preserve">PEVuZE5vdGU+PENpdGU+PEF1dGhvcj5IYXJ0PC9BdXRob3I+PFllYXI+MjAxMjwvWWVhcj48UmVj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</w:fldData>
        </w:fldChar>
      </w:r>
      <w:r w:rsidR="008007BB">
        <w:instrText xml:space="preserve"> ADDIN EN.CITE </w:instrText>
      </w:r>
      <w:r w:rsidR="008007BB">
        <w:fldChar w:fldCharType="begin">
          <w:fldData xml:space="preserve">PEVuZE5vdGU+PENpdGU+PEF1dGhvcj5IYXJ0PC9BdXRob3I+PFllYXI+MjAxMjwvWWVhcj48UmVj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</w:fldData>
        </w:fldChar>
      </w:r>
      <w:r w:rsidR="008007BB">
        <w:instrText xml:space="preserve"> ADDIN EN.CITE.DATA </w:instrText>
      </w:r>
      <w:r w:rsidR="008007BB">
        <w:fldChar w:fldCharType="end"/>
      </w:r>
      <w:r>
        <w:fldChar w:fldCharType="separate"/>
      </w:r>
      <w:r>
        <w:rPr>
          <w:noProof/>
        </w:rPr>
        <w:t>(</w:t>
      </w:r>
      <w:hyperlink w:anchor="_ENREF_41" w:tooltip="Persson, 1985 #408" w:history="1">
        <w:r w:rsidR="00671703">
          <w:rPr>
            <w:noProof/>
          </w:rPr>
          <w:t>Persson 1985</w:t>
        </w:r>
      </w:hyperlink>
      <w:r>
        <w:rPr>
          <w:noProof/>
        </w:rPr>
        <w:t xml:space="preserve">, </w:t>
      </w:r>
      <w:hyperlink w:anchor="_ENREF_7" w:tooltip="Crawley, 1986 #185" w:history="1">
        <w:r w:rsidR="00671703">
          <w:rPr>
            <w:noProof/>
          </w:rPr>
          <w:t>Crawley et al. 1986</w:t>
        </w:r>
      </w:hyperlink>
      <w:r>
        <w:rPr>
          <w:noProof/>
        </w:rPr>
        <w:t xml:space="preserve">, </w:t>
      </w:r>
      <w:hyperlink w:anchor="_ENREF_20" w:tooltip="Hart, 2012 #1" w:history="1">
        <w:r w:rsidR="00671703">
          <w:rPr>
            <w:noProof/>
          </w:rPr>
          <w:t>Hart and Marshall 2012</w:t>
        </w:r>
      </w:hyperlink>
      <w:r>
        <w:rPr>
          <w:noProof/>
        </w:rPr>
        <w:t xml:space="preserve">, </w:t>
      </w:r>
      <w:hyperlink w:anchor="_ENREF_15" w:tooltip="Ferguson, 2013 #136" w:history="1">
        <w:r w:rsidR="00671703">
          <w:rPr>
            <w:noProof/>
          </w:rPr>
          <w:t>Ferguson et al. 2013</w:t>
        </w:r>
      </w:hyperlink>
      <w:r>
        <w:rPr>
          <w:noProof/>
        </w:rPr>
        <w:t>)</w:t>
      </w:r>
      <w:r>
        <w:fldChar w:fldCharType="end"/>
      </w:r>
      <w:r w:rsidRPr="00FC260B">
        <w:t>.</w:t>
      </w:r>
      <w:r>
        <w:t xml:space="preserve"> </w:t>
      </w:r>
    </w:p>
    <w:p w14:paraId="32133837" w14:textId="459949E2" w:rsidR="007D6C8F" w:rsidRDefault="007D6C8F">
      <w:pPr>
        <w:spacing w:line="360" w:lineRule="auto"/>
        <w:ind w:firstLine="284"/>
      </w:pPr>
      <w:r>
        <w:t>R</w:t>
      </w:r>
      <w:r w:rsidRPr="00B80497">
        <w:t>esource</w:t>
      </w:r>
      <w:r>
        <w:t xml:space="preserve"> availability </w:t>
      </w:r>
      <w:r w:rsidR="00230088">
        <w:t xml:space="preserve">and usage are </w:t>
      </w:r>
      <w:r>
        <w:t xml:space="preserve">therefore key </w:t>
      </w:r>
      <w:r w:rsidR="00230088">
        <w:t xml:space="preserve">elements of biological </w:t>
      </w:r>
      <w:r w:rsidRPr="00B80497">
        <w:t xml:space="preserve">invasion. </w:t>
      </w:r>
      <w:r>
        <w:t>E</w:t>
      </w:r>
      <w:r w:rsidRPr="00B80497">
        <w:t>nvironment</w:t>
      </w:r>
      <w:r>
        <w:t>s</w:t>
      </w:r>
      <w:r w:rsidRPr="00B80497">
        <w:t xml:space="preserve"> </w:t>
      </w:r>
      <w:r>
        <w:t xml:space="preserve">may </w:t>
      </w:r>
      <w:r w:rsidRPr="00B80497">
        <w:t xml:space="preserve">create “niche opportunities” in terms </w:t>
      </w:r>
      <w:r>
        <w:t xml:space="preserve">of </w:t>
      </w:r>
      <w:r w:rsidRPr="00B80497">
        <w:t>resource</w:t>
      </w:r>
      <w:r>
        <w:t xml:space="preserve">s </w:t>
      </w:r>
      <w:r w:rsidRPr="00B80497">
        <w:t xml:space="preserve">that stimulate or limit invasions </w:t>
      </w:r>
      <w:r w:rsidRPr="00B80497">
        <w:fldChar w:fldCharType="begin">
          <w:fldData xml:space="preserve">PEVuZE5vdGU+PENpdGU+PEF1dGhvcj5DaGVzc29uPC9BdXRob3I+PFllYXI+MjAwMDwvWWVhcj48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</w:fldData>
        </w:fldChar>
      </w:r>
      <w:r w:rsidRPr="00B80497">
        <w:instrText xml:space="preserve"> ADDIN EN.CITE </w:instrText>
      </w:r>
      <w:r w:rsidRPr="00B80497">
        <w:fldChar w:fldCharType="begin">
          <w:fldData xml:space="preserve">PEVuZE5vdGU+PENpdGU+PEF1dGhvcj5DaGVzc29uPC9BdXRob3I+PFllYXI+MjAwMDwvWWVhcj48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</w:fldData>
        </w:fldChar>
      </w:r>
      <w:r w:rsidRPr="00B80497">
        <w:instrText xml:space="preserve"> ADDIN EN.CITE.DATA </w:instrText>
      </w:r>
      <w:r w:rsidRPr="00B80497">
        <w:fldChar w:fldCharType="end"/>
      </w:r>
      <w:r w:rsidRPr="00B80497">
        <w:fldChar w:fldCharType="separate"/>
      </w:r>
      <w:r w:rsidRPr="00B80497">
        <w:t>(</w:t>
      </w:r>
      <w:hyperlink w:anchor="_ENREF_5" w:tooltip="Chesson, 2000 #115" w:history="1">
        <w:r w:rsidR="00671703" w:rsidRPr="00B80497">
          <w:t>Chesson 2000</w:t>
        </w:r>
      </w:hyperlink>
      <w:r w:rsidRPr="00B80497">
        <w:t xml:space="preserve">, </w:t>
      </w:r>
      <w:hyperlink w:anchor="_ENREF_11" w:tooltip="Davies, 2005 #156" w:history="1">
        <w:r w:rsidR="00671703" w:rsidRPr="00B80497">
          <w:t>Davies et al. 2005</w:t>
        </w:r>
      </w:hyperlink>
      <w:r w:rsidRPr="00B80497">
        <w:t>)</w:t>
      </w:r>
      <w:r w:rsidRPr="00B80497">
        <w:fldChar w:fldCharType="end"/>
      </w:r>
      <w:r w:rsidRPr="00B80497">
        <w:t xml:space="preserve">. </w:t>
      </w:r>
      <w:r>
        <w:t xml:space="preserve">When exploitative competition is important, the species that comes to dominate the community </w:t>
      </w:r>
      <w:r w:rsidR="00230088">
        <w:t xml:space="preserve">may be </w:t>
      </w:r>
      <w:r>
        <w:t>the one that can persist under the lowest resource levels  (i.e. has the lowest R* value</w:t>
      </w:r>
      <w:r w:rsidR="00230088">
        <w:t xml:space="preserve">, </w:t>
      </w:r>
      <w:proofErr w:type="spellStart"/>
      <w:r w:rsidR="00230088">
        <w:t>sensu</w:t>
      </w:r>
      <w:proofErr w:type="spellEnd"/>
      <w:r w:rsidR="00230088">
        <w:t xml:space="preserve"> </w:t>
      </w:r>
      <w:proofErr w:type="spellStart"/>
      <w:r w:rsidR="00230088">
        <w:t>Tilman</w:t>
      </w:r>
      <w:proofErr w:type="spellEnd"/>
      <w:r w:rsidR="00230088">
        <w:t xml:space="preserve"> 2004</w:t>
      </w:r>
      <w:r>
        <w:t xml:space="preserve">), and displace all other species at equilibrium </w:t>
      </w:r>
      <w:r w:rsidRPr="00943DA5">
        <w:fldChar w:fldCharType="begin"/>
      </w:r>
      <w:r w:rsidR="008007BB">
        <w:instrText xml:space="preserve"> ADDIN EN.CITE &lt;EndNote&gt;&lt;Cite&gt;&lt;Author&gt;Tilman&lt;/Author&gt;&lt;Year&gt;2004&lt;/Year&gt;&lt;RecNum&gt;184&lt;/RecNum&gt;&lt;DisplayText&gt;(Tilman 2004)&lt;/DisplayText&gt;&lt;record&gt;&lt;rec-number&gt;184&lt;/rec-number&gt;&lt;foreign-keys&gt;&lt;key app="EN" db-id="wasapzp9xa0dr9etatnpvapgpavfsw25at0e"&gt;184&lt;/key&gt;&lt;/foreign-keys&gt;&lt;ref-type name="Journal Article"&gt;17&lt;/ref-type&gt;&lt;contributors&gt;&lt;authors&gt;&lt;author&gt;Tilman, D.&lt;/author&gt;&lt;/authors&gt;&lt;/contributors&gt;&lt;titles&gt;&lt;title&gt;Niche tradeoffs, neutrality, and community structure: A stochastic theory of resource competition, invasion, and community assembly&lt;/title&gt;&lt;secondary-title&gt;Proceedings of the National Academy of Sciences of the United States of America&lt;/secondary-title&gt;&lt;/titles&gt;&lt;periodical&gt;&lt;full-title&gt;Proceedings of the National Academy of Sciences of the United States of America&lt;/full-title&gt;&lt;/periodical&gt;&lt;pages&gt;10854-10861&lt;/pages&gt;&lt;volume&gt;101&lt;/volume&gt;&lt;number&gt;30&lt;/number&gt;&lt;dates&gt;&lt;year&gt;2004&lt;/year&gt;&lt;pub-dates&gt;&lt;date&gt;Jul 27&lt;/date&gt;&lt;/pub-dates&gt;&lt;/dates&gt;&lt;isbn&gt;0027-8424&lt;/isbn&gt;&lt;accession-num&gt;WOS:000223000200005&lt;/accession-num&gt;&lt;urls&gt;&lt;related-urls&gt;&lt;url&gt;&amp;lt;Go to ISI&amp;gt;://WOS:000223000200005&lt;/url&gt;&lt;/related-urls&gt;&lt;/urls&gt;&lt;electronic-resource-num&gt;10.1073/pnas.0403458101&lt;/electronic-resource-num&gt;&lt;/record&gt;&lt;/Cite&gt;&lt;/EndNote&gt;</w:instrText>
      </w:r>
      <w:r w:rsidRPr="00943DA5">
        <w:fldChar w:fldCharType="separate"/>
      </w:r>
      <w:r>
        <w:rPr>
          <w:noProof/>
        </w:rPr>
        <w:t>(</w:t>
      </w:r>
      <w:hyperlink w:anchor="_ENREF_55" w:tooltip="Tilman, 2004 #184" w:history="1">
        <w:r w:rsidR="00671703">
          <w:rPr>
            <w:noProof/>
          </w:rPr>
          <w:t>Tilman 2004</w:t>
        </w:r>
      </w:hyperlink>
      <w:r>
        <w:rPr>
          <w:noProof/>
        </w:rPr>
        <w:t>)</w:t>
      </w:r>
      <w:r w:rsidRPr="00943DA5">
        <w:fldChar w:fldCharType="end"/>
      </w:r>
      <w:r>
        <w:t xml:space="preserve">. </w:t>
      </w:r>
      <w:r>
        <w:rPr>
          <w:lang w:eastAsia="es-ES_tradnl"/>
        </w:rPr>
        <w:t xml:space="preserve">Therefore </w:t>
      </w:r>
      <w:r w:rsidRPr="00B505C7">
        <w:rPr>
          <w:lang w:eastAsia="es-ES_tradnl"/>
        </w:rPr>
        <w:t xml:space="preserve">potential </w:t>
      </w:r>
      <w:r>
        <w:rPr>
          <w:lang w:eastAsia="es-ES_tradnl"/>
        </w:rPr>
        <w:t>NIS should be different enough</w:t>
      </w:r>
      <w:r w:rsidR="002A1225">
        <w:rPr>
          <w:lang w:eastAsia="es-ES_tradnl"/>
        </w:rPr>
        <w:t xml:space="preserve"> from existing </w:t>
      </w:r>
      <w:r w:rsidR="005F282C">
        <w:rPr>
          <w:lang w:eastAsia="es-ES_tradnl"/>
        </w:rPr>
        <w:t>species to</w:t>
      </w:r>
      <w:r w:rsidRPr="00B505C7">
        <w:rPr>
          <w:lang w:eastAsia="es-ES_tradnl"/>
        </w:rPr>
        <w:t xml:space="preserve"> efficiently </w:t>
      </w:r>
      <w:r>
        <w:rPr>
          <w:lang w:eastAsia="es-ES_tradnl"/>
        </w:rPr>
        <w:t>use</w:t>
      </w:r>
      <w:r w:rsidRPr="00B505C7">
        <w:rPr>
          <w:lang w:eastAsia="es-ES_tradnl"/>
        </w:rPr>
        <w:t xml:space="preserve"> </w:t>
      </w:r>
      <w:r w:rsidRPr="00B505C7">
        <w:rPr>
          <w:lang w:eastAsia="es-ES_tradnl"/>
        </w:rPr>
        <w:lastRenderedPageBreak/>
        <w:t xml:space="preserve">unexploited resources. </w:t>
      </w:r>
      <w:r>
        <w:rPr>
          <w:lang w:eastAsia="es-ES_tradnl"/>
        </w:rPr>
        <w:t>For example</w:t>
      </w:r>
      <w:r w:rsidR="00230088">
        <w:rPr>
          <w:lang w:eastAsia="es-ES_tradnl"/>
        </w:rPr>
        <w:t>,</w:t>
      </w:r>
      <w:r>
        <w:rPr>
          <w:lang w:eastAsia="es-ES_tradnl"/>
        </w:rPr>
        <w:t xml:space="preserve"> </w:t>
      </w:r>
      <w:r w:rsidRPr="00B505C7">
        <w:rPr>
          <w:lang w:eastAsia="es-ES_tradnl"/>
        </w:rPr>
        <w:t xml:space="preserve">the diatom </w:t>
      </w:r>
      <w:proofErr w:type="spellStart"/>
      <w:r w:rsidRPr="00B505C7">
        <w:rPr>
          <w:i/>
          <w:lang w:eastAsia="es-ES_tradnl"/>
        </w:rPr>
        <w:t>Didymosphenia</w:t>
      </w:r>
      <w:proofErr w:type="spellEnd"/>
      <w:r w:rsidRPr="00B505C7">
        <w:rPr>
          <w:i/>
          <w:lang w:eastAsia="es-ES_tradnl"/>
        </w:rPr>
        <w:t xml:space="preserve"> </w:t>
      </w:r>
      <w:proofErr w:type="spellStart"/>
      <w:r w:rsidRPr="00B505C7">
        <w:rPr>
          <w:i/>
          <w:lang w:eastAsia="es-ES_tradnl"/>
        </w:rPr>
        <w:t>geminata</w:t>
      </w:r>
      <w:proofErr w:type="spellEnd"/>
      <w:r>
        <w:rPr>
          <w:lang w:eastAsia="es-ES_tradnl"/>
        </w:rPr>
        <w:t xml:space="preserve">, is highly invasive and appears to have a low R*, which allows it to outcompete native species in oligotrophic systems </w:t>
      </w:r>
      <w:r w:rsidRPr="00B505C7">
        <w:rPr>
          <w:lang w:eastAsia="es-ES_tradnl"/>
        </w:rPr>
        <w:t xml:space="preserve">around the world </w:t>
      </w:r>
      <w:r w:rsidRPr="00B505C7">
        <w:rPr>
          <w:lang w:eastAsia="es-ES_tradnl"/>
        </w:rPr>
        <w:fldChar w:fldCharType="begin">
          <w:fldData xml:space="preserve">PEVuZE5vdGU+PENpdGU+PEF1dGhvcj5TdW5kYXJlc2h3YXI8L0F1dGhvcj48WWVhcj4yMDExPC9Z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</w:fldData>
        </w:fldChar>
      </w:r>
      <w:r w:rsidRPr="00B505C7">
        <w:rPr>
          <w:lang w:eastAsia="es-ES_tradnl"/>
        </w:rPr>
        <w:instrText xml:space="preserve"> ADDIN EN.CITE </w:instrText>
      </w:r>
      <w:r w:rsidRPr="00B505C7">
        <w:rPr>
          <w:lang w:eastAsia="es-ES_tradnl"/>
        </w:rPr>
        <w:fldChar w:fldCharType="begin">
          <w:fldData xml:space="preserve">PEVuZE5vdGU+PENpdGU+PEF1dGhvcj5TdW5kYXJlc2h3YXI8L0F1dGhvcj48WWVhcj4yMDExPC9Z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</w:fldData>
        </w:fldChar>
      </w:r>
      <w:r w:rsidRPr="00B505C7">
        <w:rPr>
          <w:lang w:eastAsia="es-ES_tradnl"/>
        </w:rPr>
        <w:instrText xml:space="preserve"> ADDIN EN.CITE.DATA </w:instrText>
      </w:r>
      <w:r w:rsidRPr="00B505C7">
        <w:rPr>
          <w:lang w:eastAsia="es-ES_tradnl"/>
        </w:rPr>
      </w:r>
      <w:r w:rsidRPr="00B505C7">
        <w:rPr>
          <w:lang w:eastAsia="es-ES_tradnl"/>
        </w:rPr>
        <w:fldChar w:fldCharType="end"/>
      </w:r>
      <w:r w:rsidRPr="00B505C7">
        <w:rPr>
          <w:lang w:eastAsia="es-ES_tradnl"/>
        </w:rPr>
      </w:r>
      <w:r w:rsidRPr="00B505C7">
        <w:rPr>
          <w:lang w:eastAsia="es-ES_tradnl"/>
        </w:rPr>
        <w:fldChar w:fldCharType="separate"/>
      </w:r>
      <w:r w:rsidRPr="00B505C7">
        <w:rPr>
          <w:lang w:eastAsia="es-ES_tradnl"/>
        </w:rPr>
        <w:t>(</w:t>
      </w:r>
      <w:hyperlink w:anchor="_ENREF_53" w:tooltip="Sundareshwar, 2011 #116" w:history="1">
        <w:r w:rsidR="00671703" w:rsidRPr="00B505C7">
          <w:rPr>
            <w:lang w:eastAsia="es-ES_tradnl"/>
          </w:rPr>
          <w:t>Sundareshwar et al. 2011</w:t>
        </w:r>
      </w:hyperlink>
      <w:r w:rsidRPr="00B505C7">
        <w:rPr>
          <w:lang w:eastAsia="es-ES_tradnl"/>
        </w:rPr>
        <w:t xml:space="preserve">, </w:t>
      </w:r>
      <w:hyperlink w:anchor="_ENREF_8" w:tooltip="Cullis, 2012 #117" w:history="1">
        <w:r w:rsidR="00671703" w:rsidRPr="00B505C7">
          <w:rPr>
            <w:lang w:eastAsia="es-ES_tradnl"/>
          </w:rPr>
          <w:t>Cullis et al. 2012</w:t>
        </w:r>
      </w:hyperlink>
      <w:r w:rsidRPr="00B505C7">
        <w:rPr>
          <w:lang w:eastAsia="es-ES_tradnl"/>
        </w:rPr>
        <w:t>)</w:t>
      </w:r>
      <w:r w:rsidRPr="00B505C7">
        <w:rPr>
          <w:lang w:eastAsia="es-ES_tradnl"/>
        </w:rPr>
        <w:fldChar w:fldCharType="end"/>
      </w:r>
      <w:r w:rsidRPr="00B505C7">
        <w:t>.</w:t>
      </w:r>
    </w:p>
    <w:p w14:paraId="762009C6" w14:textId="2D20A680" w:rsidR="007F50F1" w:rsidRDefault="007F50F1" w:rsidP="00A92354">
      <w:pPr>
        <w:spacing w:line="360" w:lineRule="auto"/>
        <w:ind w:firstLine="284"/>
      </w:pPr>
      <w:r>
        <w:t>In marine systems</w:t>
      </w:r>
      <w:r w:rsidR="00230088">
        <w:t>,</w:t>
      </w:r>
      <w:r>
        <w:t xml:space="preserve"> there is a strong association between artificial hard structures</w:t>
      </w:r>
      <w:r w:rsidR="00F302E0">
        <w:t xml:space="preserve"> and invasive species</w:t>
      </w:r>
      <w:r>
        <w:t xml:space="preserve">. Commercial marinas and other artificial structures </w:t>
      </w:r>
      <w:r w:rsidR="00AE2D0A">
        <w:t xml:space="preserve">such </w:t>
      </w:r>
      <w:r>
        <w:t xml:space="preserve">as pilings, pontoons and jetties are considered windows for biological invasion </w:t>
      </w:r>
      <w:r>
        <w:fldChar w:fldCharType="begin">
          <w:fldData xml:space="preserve">PEVuZE5vdGU+PENpdGU+PEF1dGhvcj5CdWxsZXJpPC9BdXRob3I+PFllYXI+MjAwNTwvWWVhcj48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</w:fldData>
        </w:fldChar>
      </w:r>
      <w:r w:rsidR="008007BB">
        <w:instrText xml:space="preserve"> ADDIN EN.CITE </w:instrText>
      </w:r>
      <w:r w:rsidR="008007BB">
        <w:fldChar w:fldCharType="begin">
          <w:fldData xml:space="preserve">PEVuZE5vdGU+PENpdGU+PEF1dGhvcj5CdWxsZXJpPC9BdXRob3I+PFllYXI+MjAwNTwvWWVhcj48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</w:fldData>
        </w:fldChar>
      </w:r>
      <w:r w:rsidR="008007BB">
        <w:instrText xml:space="preserve"> ADDIN EN.CITE.DATA </w:instrText>
      </w:r>
      <w:r w:rsidR="008007BB">
        <w:fldChar w:fldCharType="end"/>
      </w:r>
      <w:r>
        <w:fldChar w:fldCharType="separate"/>
      </w:r>
      <w:r>
        <w:rPr>
          <w:noProof/>
        </w:rPr>
        <w:t>(</w:t>
      </w:r>
      <w:hyperlink w:anchor="_ENREF_4" w:tooltip="Bulleri, 2005 #170" w:history="1">
        <w:r w:rsidR="00671703">
          <w:rPr>
            <w:noProof/>
          </w:rPr>
          <w:t>Bulleri and Airoldi 2005</w:t>
        </w:r>
      </w:hyperlink>
      <w:r>
        <w:rPr>
          <w:noProof/>
        </w:rPr>
        <w:t xml:space="preserve">, </w:t>
      </w:r>
      <w:hyperlink w:anchor="_ENREF_18" w:tooltip="Glasby, 2007 #17" w:history="1">
        <w:r w:rsidR="00671703">
          <w:rPr>
            <w:noProof/>
          </w:rPr>
          <w:t>Glasby et al. 2007</w:t>
        </w:r>
      </w:hyperlink>
      <w:r>
        <w:rPr>
          <w:noProof/>
        </w:rPr>
        <w:t xml:space="preserve">, </w:t>
      </w:r>
      <w:hyperlink w:anchor="_ENREF_10" w:tooltip="Dafforn, 2009 #6" w:history="1">
        <w:r w:rsidR="00671703">
          <w:rPr>
            <w:noProof/>
          </w:rPr>
          <w:t>Dafforn et al. 2009b</w:t>
        </w:r>
      </w:hyperlink>
      <w:r>
        <w:rPr>
          <w:noProof/>
        </w:rPr>
        <w:t xml:space="preserve">, </w:t>
      </w:r>
      <w:hyperlink w:anchor="_ENREF_46" w:tooltip="Ruiz, 2009 #200" w:history="1">
        <w:r w:rsidR="00671703">
          <w:rPr>
            <w:noProof/>
          </w:rPr>
          <w:t>Ruiz et al. 2009</w:t>
        </w:r>
      </w:hyperlink>
      <w:r>
        <w:rPr>
          <w:noProof/>
        </w:rPr>
        <w:t>)</w:t>
      </w:r>
      <w:r>
        <w:fldChar w:fldCharType="end"/>
      </w:r>
      <w:r>
        <w:t xml:space="preserve">. </w:t>
      </w:r>
      <w:r w:rsidR="0064794D">
        <w:t>Numerous hypotheses have been proposed for why artificial structures are such invaded habitats. For example, propagule pressure is thought to be much higher around artificial structure</w:t>
      </w:r>
      <w:ins w:id="12" w:author="Craig White" w:date="2016-06-09T23:21:00Z">
        <w:r w:rsidR="00AE2D0A">
          <w:t>s</w:t>
        </w:r>
      </w:ins>
      <w:r w:rsidR="007F36BA">
        <w:t>; similarly</w:t>
      </w:r>
      <w:r w:rsidR="0064794D">
        <w:t>, higher rates of pollution may facilitate invasion by pollution tolerant invaders</w:t>
      </w:r>
      <w:r w:rsidR="007F36BA">
        <w:t> </w:t>
      </w:r>
      <w:r w:rsidR="00D24227">
        <w:fldChar w:fldCharType="begin">
          <w:fldData xml:space="preserve">PEVuZE5vdGU+PENpdGU+PEF1dGhvcj5NY0tlbnppZTwvQXV0aG9yPjxZZWFyPjIwMTI8L1llYXI+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</w:fldData>
        </w:fldChar>
      </w:r>
      <w:r w:rsidR="008007BB">
        <w:instrText xml:space="preserve"> ADDIN EN.CITE </w:instrText>
      </w:r>
      <w:r w:rsidR="008007BB">
        <w:fldChar w:fldCharType="begin">
          <w:fldData xml:space="preserve">PEVuZE5vdGU+PENpdGU+PEF1dGhvcj5NY0tlbnppZTwvQXV0aG9yPjxZZWFyPjIwMTI8L1llYXI+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</w:fldData>
        </w:fldChar>
      </w:r>
      <w:r w:rsidR="008007BB">
        <w:instrText xml:space="preserve"> ADDIN EN.CITE.DATA </w:instrText>
      </w:r>
      <w:r w:rsidR="008007BB">
        <w:fldChar w:fldCharType="end"/>
      </w:r>
      <w:r w:rsidR="00D24227">
        <w:fldChar w:fldCharType="separate"/>
      </w:r>
      <w:r w:rsidR="007F36BA">
        <w:rPr>
          <w:noProof/>
        </w:rPr>
        <w:t>(</w:t>
      </w:r>
      <w:hyperlink w:anchor="_ENREF_24" w:tooltip="Kinlan, 2003 #66" w:history="1">
        <w:r w:rsidR="00671703">
          <w:rPr>
            <w:noProof/>
          </w:rPr>
          <w:t>Kinlan and Gaines 2003</w:t>
        </w:r>
      </w:hyperlink>
      <w:r w:rsidR="007F36BA">
        <w:rPr>
          <w:noProof/>
        </w:rPr>
        <w:t xml:space="preserve">, </w:t>
      </w:r>
      <w:hyperlink w:anchor="_ENREF_35" w:tooltip="McKenzie, 2012 #176" w:history="1">
        <w:r w:rsidR="00671703">
          <w:rPr>
            <w:noProof/>
          </w:rPr>
          <w:t>McKenzie et al. 2012</w:t>
        </w:r>
      </w:hyperlink>
      <w:r w:rsidR="007F36BA">
        <w:rPr>
          <w:noProof/>
        </w:rPr>
        <w:t xml:space="preserve">, </w:t>
      </w:r>
      <w:hyperlink w:anchor="_ENREF_14" w:tooltip="Erfmeier, 2013 #139" w:history="1">
        <w:r w:rsidR="00671703">
          <w:rPr>
            <w:noProof/>
          </w:rPr>
          <w:t>Erfmeier et al. 2013</w:t>
        </w:r>
      </w:hyperlink>
      <w:r w:rsidR="007F36BA">
        <w:rPr>
          <w:noProof/>
        </w:rPr>
        <w:t>)</w:t>
      </w:r>
      <w:r w:rsidR="00D24227">
        <w:fldChar w:fldCharType="end"/>
      </w:r>
      <w:r w:rsidR="0064794D">
        <w:t>. In addition to these factors, a</w:t>
      </w:r>
      <w:r>
        <w:t xml:space="preserve">rtificial </w:t>
      </w:r>
      <w:r w:rsidR="00307241">
        <w:t xml:space="preserve">structures </w:t>
      </w:r>
      <w:r w:rsidR="0064794D">
        <w:t xml:space="preserve">modify </w:t>
      </w:r>
      <w:r>
        <w:t>natural environments</w:t>
      </w:r>
      <w:r w:rsidR="0064794D">
        <w:t xml:space="preserve"> in ways that may facilitate invasion:</w:t>
      </w:r>
      <w:r w:rsidR="00307241">
        <w:t xml:space="preserve"> </w:t>
      </w:r>
      <w:r w:rsidR="00AE2D0A">
        <w:t xml:space="preserve">by reducing wave exposure and water flow </w:t>
      </w:r>
      <w:r w:rsidR="00307241">
        <w:t>they</w:t>
      </w:r>
      <w:r>
        <w:t xml:space="preserve"> </w:t>
      </w:r>
      <w:r w:rsidR="0064794D">
        <w:t xml:space="preserve">provide </w:t>
      </w:r>
      <w:r>
        <w:t xml:space="preserve">a sheltered habitat </w:t>
      </w:r>
      <w:r w:rsidR="0064794D">
        <w:t xml:space="preserve">that nevertheless has plenty of hard surfaces available for colonization </w:t>
      </w:r>
      <w:r w:rsidRPr="00122638">
        <w:fldChar w:fldCharType="begin">
          <w:fldData xml:space="preserve">PEVuZE5vdGU+PENpdGU+PEF1dGhvcj5HbGFzYnk8L0F1dGhvcj48WWVhcj4yMDA3PC9ZZWFyPjxS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==
</w:fldData>
        </w:fldChar>
      </w:r>
      <w:r w:rsidR="007B5CE2">
        <w:instrText xml:space="preserve"> ADDIN EN.CITE </w:instrText>
      </w:r>
      <w:r w:rsidR="007B5CE2">
        <w:fldChar w:fldCharType="begin">
          <w:fldData xml:space="preserve">PEVuZE5vdGU+PENpdGU+PEF1dGhvcj5HbGFzYnk8L0F1dGhvcj48WWVhcj4yMDA3PC9ZZWFyPjxS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==
</w:fldData>
        </w:fldChar>
      </w:r>
      <w:r w:rsidR="007B5CE2">
        <w:instrText xml:space="preserve"> ADDIN EN.CITE.DATA </w:instrText>
      </w:r>
      <w:r w:rsidR="007B5CE2">
        <w:fldChar w:fldCharType="end"/>
      </w:r>
      <w:r w:rsidRPr="00122638">
        <w:fldChar w:fldCharType="separate"/>
      </w:r>
      <w:r>
        <w:rPr>
          <w:noProof/>
        </w:rPr>
        <w:t>(</w:t>
      </w:r>
      <w:hyperlink w:anchor="_ENREF_4" w:tooltip="Bulleri, 2005 #170" w:history="1">
        <w:r w:rsidR="00671703">
          <w:rPr>
            <w:noProof/>
          </w:rPr>
          <w:t>Bulleri and Airoldi 2005</w:t>
        </w:r>
      </w:hyperlink>
      <w:r>
        <w:rPr>
          <w:noProof/>
        </w:rPr>
        <w:t xml:space="preserve">, </w:t>
      </w:r>
      <w:hyperlink w:anchor="_ENREF_6" w:tooltip="Clark, 2005 #93" w:history="1">
        <w:r w:rsidR="00671703">
          <w:rPr>
            <w:noProof/>
          </w:rPr>
          <w:t>Clark and Johnston 2005</w:t>
        </w:r>
      </w:hyperlink>
      <w:r>
        <w:rPr>
          <w:noProof/>
        </w:rPr>
        <w:t xml:space="preserve">, </w:t>
      </w:r>
      <w:hyperlink w:anchor="_ENREF_18" w:tooltip="Glasby, 2007 #17" w:history="1">
        <w:r w:rsidR="00671703">
          <w:rPr>
            <w:noProof/>
          </w:rPr>
          <w:t>Glasby et al. 2007</w:t>
        </w:r>
      </w:hyperlink>
      <w:r>
        <w:rPr>
          <w:noProof/>
        </w:rPr>
        <w:t>)</w:t>
      </w:r>
      <w:r w:rsidRPr="00122638">
        <w:fldChar w:fldCharType="end"/>
      </w:r>
      <w:r>
        <w:t>.</w:t>
      </w:r>
      <w:r w:rsidR="0064794D">
        <w:t xml:space="preserve"> </w:t>
      </w:r>
      <w:r w:rsidR="00237EA6">
        <w:t xml:space="preserve">We suspect that the reduction in water flow plays a key role in mediating the invasion of artificial structures by NIS. </w:t>
      </w:r>
    </w:p>
    <w:p w14:paraId="4623E418" w14:textId="05BAB9C8" w:rsidR="007F50F1" w:rsidRDefault="007F50F1">
      <w:pPr>
        <w:widowControl w:val="0"/>
        <w:autoSpaceDE w:val="0"/>
        <w:autoSpaceDN w:val="0"/>
        <w:adjustRightInd w:val="0"/>
        <w:spacing w:line="360" w:lineRule="auto"/>
        <w:ind w:firstLine="284"/>
      </w:pPr>
      <w:r>
        <w:t xml:space="preserve">Water flow is </w:t>
      </w:r>
      <w:r w:rsidR="00237EA6">
        <w:t>a</w:t>
      </w:r>
      <w:r w:rsidR="00230088">
        <w:t>n</w:t>
      </w:r>
      <w:r w:rsidR="00237EA6">
        <w:t xml:space="preserve"> </w:t>
      </w:r>
      <w:r w:rsidR="00230088">
        <w:t xml:space="preserve">important driver of </w:t>
      </w:r>
      <w:r>
        <w:t xml:space="preserve">community structure and composition </w:t>
      </w:r>
      <w:r w:rsidR="00237EA6">
        <w:t xml:space="preserve">in </w:t>
      </w:r>
      <w:r>
        <w:t>marine environments</w:t>
      </w:r>
      <w:r w:rsidR="007F36BA">
        <w:t xml:space="preserve"> </w:t>
      </w:r>
      <w:r w:rsidR="007F36BA">
        <w:fldChar w:fldCharType="begin">
          <w:fldData xml:space="preserve">PEVuZE5vdGU+PENpdGU+PEF1dGhvcj5QYWxhcmR5PC9BdXRob3I+PFllYXI+MjAxMTwvWWVhcj48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</w:fldData>
        </w:fldChar>
      </w:r>
      <w:r w:rsidR="008007BB">
        <w:instrText xml:space="preserve"> ADDIN EN.CITE </w:instrText>
      </w:r>
      <w:r w:rsidR="008007BB">
        <w:fldChar w:fldCharType="begin">
          <w:fldData xml:space="preserve">PEVuZE5vdGU+PENpdGU+PEF1dGhvcj5QYWxhcmR5PC9BdXRob3I+PFllYXI+MjAxMTwvWWVhcj48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</w:fldData>
        </w:fldChar>
      </w:r>
      <w:r w:rsidR="008007BB">
        <w:instrText xml:space="preserve"> ADDIN EN.CITE.DATA </w:instrText>
      </w:r>
      <w:r w:rsidR="008007BB">
        <w:fldChar w:fldCharType="end"/>
      </w:r>
      <w:r w:rsidR="007F36BA">
        <w:fldChar w:fldCharType="separate"/>
      </w:r>
      <w:r w:rsidR="007F36BA">
        <w:rPr>
          <w:noProof/>
        </w:rPr>
        <w:t>(</w:t>
      </w:r>
      <w:hyperlink w:anchor="_ENREF_28" w:tooltip="Lastra, 2004 #178" w:history="1">
        <w:r w:rsidR="00671703">
          <w:rPr>
            <w:noProof/>
          </w:rPr>
          <w:t>Lastra et al. 2004</w:t>
        </w:r>
      </w:hyperlink>
      <w:r w:rsidR="007F36BA">
        <w:rPr>
          <w:noProof/>
        </w:rPr>
        <w:t xml:space="preserve">, </w:t>
      </w:r>
      <w:hyperlink w:anchor="_ENREF_40" w:tooltip="Palardy, 2011 #438" w:history="1">
        <w:r w:rsidR="00671703">
          <w:rPr>
            <w:noProof/>
          </w:rPr>
          <w:t>Palardy and Witman 2011</w:t>
        </w:r>
      </w:hyperlink>
      <w:r w:rsidR="007F36BA">
        <w:rPr>
          <w:noProof/>
        </w:rPr>
        <w:t>)</w:t>
      </w:r>
      <w:r w:rsidR="007F36BA">
        <w:fldChar w:fldCharType="end"/>
      </w:r>
      <w:r>
        <w:t xml:space="preserve">. </w:t>
      </w:r>
      <w:r w:rsidR="00237EA6">
        <w:t>W</w:t>
      </w:r>
      <w:r>
        <w:t xml:space="preserve">ater flow has a strong influence on </w:t>
      </w:r>
      <w:r w:rsidR="00EE2CAE">
        <w:t xml:space="preserve">the performance of sessile marine invertebrates </w:t>
      </w:r>
      <w:r>
        <w:t xml:space="preserve">as it affects </w:t>
      </w:r>
      <w:r w:rsidR="00EE2CAE">
        <w:t>the delivery of essential resources: food and oxygen</w:t>
      </w:r>
      <w:r>
        <w:t xml:space="preserve"> </w:t>
      </w:r>
      <w:r>
        <w:fldChar w:fldCharType="begin">
          <w:fldData xml:space="preserve">PEVuZE5vdGU+PENpdGU+PEF1dGhvcj5TaGltZXRhPC9BdXRob3I+PFllYXI+MTk5MTwvWWVhcj48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</w:fldData>
        </w:fldChar>
      </w:r>
      <w:r w:rsidR="008007BB">
        <w:instrText xml:space="preserve"> ADDIN EN.CITE </w:instrText>
      </w:r>
      <w:r w:rsidR="008007BB">
        <w:fldChar w:fldCharType="begin">
          <w:fldData xml:space="preserve">PEVuZE5vdGU+PENpdGU+PEF1dGhvcj5TaGltZXRhPC9BdXRob3I+PFllYXI+MTk5MTwvWWVhcj48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</w:fldData>
        </w:fldChar>
      </w:r>
      <w:r w:rsidR="008007BB">
        <w:instrText xml:space="preserve"> ADDIN EN.CITE.DATA </w:instrText>
      </w:r>
      <w:r w:rsidR="008007BB">
        <w:fldChar w:fldCharType="end"/>
      </w:r>
      <w:r>
        <w:fldChar w:fldCharType="separate"/>
      </w:r>
      <w:r>
        <w:rPr>
          <w:noProof/>
        </w:rPr>
        <w:t>(</w:t>
      </w:r>
      <w:hyperlink w:anchor="_ENREF_38" w:tooltip="Okamura, 1985 #75" w:history="1">
        <w:r w:rsidR="00671703">
          <w:rPr>
            <w:noProof/>
          </w:rPr>
          <w:t>Okamura 1985</w:t>
        </w:r>
      </w:hyperlink>
      <w:r>
        <w:rPr>
          <w:noProof/>
        </w:rPr>
        <w:t xml:space="preserve">, </w:t>
      </w:r>
      <w:hyperlink w:anchor="_ENREF_49" w:tooltip="Shimeta, 1991 #199" w:history="1">
        <w:r w:rsidR="00671703">
          <w:rPr>
            <w:noProof/>
          </w:rPr>
          <w:t>Shimeta and Jumars 1991</w:t>
        </w:r>
      </w:hyperlink>
      <w:r>
        <w:rPr>
          <w:noProof/>
        </w:rPr>
        <w:t xml:space="preserve">, </w:t>
      </w:r>
      <w:hyperlink w:anchor="_ENREF_17" w:tooltip="Gardella, 1999 #250" w:history="1">
        <w:r w:rsidR="00671703">
          <w:rPr>
            <w:noProof/>
          </w:rPr>
          <w:t>Gardella and Edmunds 1999</w:t>
        </w:r>
      </w:hyperlink>
      <w:r>
        <w:rPr>
          <w:noProof/>
        </w:rPr>
        <w:t xml:space="preserve">, </w:t>
      </w:r>
      <w:hyperlink w:anchor="_ENREF_28" w:tooltip="Lastra, 2004 #178" w:history="1">
        <w:r w:rsidR="00671703">
          <w:rPr>
            <w:noProof/>
          </w:rPr>
          <w:t>Lastra et al. 2004</w:t>
        </w:r>
      </w:hyperlink>
      <w:r>
        <w:rPr>
          <w:noProof/>
        </w:rPr>
        <w:t xml:space="preserve">, </w:t>
      </w:r>
      <w:hyperlink w:anchor="_ENREF_54" w:tooltip="Svensson, 2015 #395" w:history="1">
        <w:r w:rsidR="00671703">
          <w:rPr>
            <w:noProof/>
          </w:rPr>
          <w:t>Svensson and Marshall 2015</w:t>
        </w:r>
      </w:hyperlink>
      <w:r>
        <w:rPr>
          <w:noProof/>
        </w:rPr>
        <w:t>)</w:t>
      </w:r>
      <w:r>
        <w:fldChar w:fldCharType="end"/>
      </w:r>
      <w:r>
        <w:t xml:space="preserve">. The interface between the fluid and a solid surface creates a condition known as a boundary layer, the thickness of which </w:t>
      </w:r>
      <w:r w:rsidR="00D53A0C">
        <w:t>depends mostly on the flow of water</w:t>
      </w:r>
      <w:r w:rsidR="00230088">
        <w:t>.</w:t>
      </w:r>
      <w:r w:rsidR="00607F5A">
        <w:t xml:space="preserve"> At</w:t>
      </w:r>
      <w:r>
        <w:t xml:space="preserve"> </w:t>
      </w:r>
      <w:r w:rsidR="00EE2CAE">
        <w:t>small scales (</w:t>
      </w:r>
      <w:r w:rsidR="00A31ED9">
        <w:t>mm</w:t>
      </w:r>
      <w:r w:rsidR="00230088">
        <w:t>’s</w:t>
      </w:r>
      <w:r w:rsidR="00EE2CAE">
        <w:t>)</w:t>
      </w:r>
      <w:r w:rsidR="00230088">
        <w:t>,</w:t>
      </w:r>
      <w:r w:rsidR="00EE2CAE">
        <w:t xml:space="preserve"> </w:t>
      </w:r>
      <w:r w:rsidR="00C73339">
        <w:t xml:space="preserve">habitats with </w:t>
      </w:r>
      <w:r w:rsidR="00230088">
        <w:t xml:space="preserve">complex </w:t>
      </w:r>
      <w:r w:rsidR="00A31ED9">
        <w:t>topography</w:t>
      </w:r>
      <w:r w:rsidR="00607F5A">
        <w:t>,</w:t>
      </w:r>
      <w:r>
        <w:t xml:space="preserve"> </w:t>
      </w:r>
      <w:r w:rsidR="00A31ED9">
        <w:t xml:space="preserve">as in </w:t>
      </w:r>
      <w:r>
        <w:t>sessile communities</w:t>
      </w:r>
      <w:r w:rsidR="00607F5A">
        <w:t>,</w:t>
      </w:r>
      <w:r>
        <w:t xml:space="preserve"> generate </w:t>
      </w:r>
      <w:r w:rsidRPr="00BA5CB7">
        <w:t>a skimming</w:t>
      </w:r>
      <w:r w:rsidR="0054524A">
        <w:t xml:space="preserve"> flow that traps layers of water </w:t>
      </w:r>
      <w:r w:rsidR="00C06253">
        <w:t>within the</w:t>
      </w:r>
      <w:r w:rsidR="0054524A">
        <w:t xml:space="preserve"> canopy increasing the residence time</w:t>
      </w:r>
      <w:r w:rsidR="00C73339">
        <w:t xml:space="preserve"> </w:t>
      </w:r>
      <w:r w:rsidR="00230088">
        <w:t xml:space="preserve">of the water, reducing exchange </w:t>
      </w:r>
      <w:r w:rsidR="00C06253">
        <w:fldChar w:fldCharType="begin">
          <w:fldData xml:space="preserve">PEVuZE5vdGU+PENpdGU+PEF1dGhvcj5Lb2NoPC9BdXRob3I+PFllYXI+MTk5OTwvWWVhcj48UmVj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==
</w:fldData>
        </w:fldChar>
      </w:r>
      <w:r w:rsidR="00C06253">
        <w:instrText xml:space="preserve"> ADDIN EN.CITE </w:instrText>
      </w:r>
      <w:r w:rsidR="00C06253">
        <w:fldChar w:fldCharType="begin">
          <w:fldData xml:space="preserve">PEVuZE5vdGU+PENpdGU+PEF1dGhvcj5Lb2NoPC9BdXRob3I+PFllYXI+MTk5OTwvWWVhcj48UmVj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==
</w:fldData>
        </w:fldChar>
      </w:r>
      <w:r w:rsidR="00C06253">
        <w:instrText xml:space="preserve"> ADDIN EN.CITE.DATA </w:instrText>
      </w:r>
      <w:r w:rsidR="00C06253">
        <w:fldChar w:fldCharType="end"/>
      </w:r>
      <w:r w:rsidR="00C06253">
        <w:fldChar w:fldCharType="separate"/>
      </w:r>
      <w:r w:rsidR="00C06253">
        <w:rPr>
          <w:noProof/>
        </w:rPr>
        <w:t>(</w:t>
      </w:r>
      <w:hyperlink w:anchor="_ENREF_26" w:tooltip="Koch, 1999 #441" w:history="1">
        <w:r w:rsidR="00671703">
          <w:rPr>
            <w:noProof/>
          </w:rPr>
          <w:t>Koch and Gust 1999</w:t>
        </w:r>
      </w:hyperlink>
      <w:r w:rsidR="00C06253">
        <w:rPr>
          <w:noProof/>
        </w:rPr>
        <w:t>)</w:t>
      </w:r>
      <w:r w:rsidR="00C06253">
        <w:fldChar w:fldCharType="end"/>
      </w:r>
      <w:r w:rsidR="00D53A0C">
        <w:t>.</w:t>
      </w:r>
      <w:r>
        <w:t xml:space="preserve"> This boundary layer effect</w:t>
      </w:r>
      <w:r w:rsidR="00230088">
        <w:t>,</w:t>
      </w:r>
      <w:r>
        <w:t xml:space="preserve"> in combination with the metabolic demands of the dense aggregation of sessile communities</w:t>
      </w:r>
      <w:ins w:id="13" w:author="Craig White" w:date="2016-06-09T23:23:00Z">
        <w:r w:rsidR="00AE2D0A">
          <w:t>,</w:t>
        </w:r>
      </w:ins>
      <w:r>
        <w:t xml:space="preserve"> can deplete</w:t>
      </w:r>
      <w:r w:rsidR="0054524A">
        <w:t xml:space="preserve"> </w:t>
      </w:r>
      <w:r w:rsidR="007E0423">
        <w:t>oxygen</w:t>
      </w:r>
      <w:r>
        <w:t xml:space="preserve"> </w:t>
      </w:r>
      <w:r w:rsidR="007D6C8F">
        <w:t>levels in the water immediately surrounding benthic organisms</w:t>
      </w:r>
      <w:r w:rsidR="00C73339">
        <w:t xml:space="preserve"> </w:t>
      </w:r>
      <w:r w:rsidR="00C73339">
        <w:fldChar w:fldCharType="begin">
          <w:fldData xml:space="preserve">PEVuZE5vdGU+PENpdGU+PEF1dGhvcj5Nb29yZTwvQXV0aG9yPjxZZWFyPjE5OTY8L1llYXI+PFJl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</w:fldData>
        </w:fldChar>
      </w:r>
      <w:r w:rsidR="00E46D5F">
        <w:instrText xml:space="preserve"> ADDIN EN.CITE </w:instrText>
      </w:r>
      <w:r w:rsidR="00E46D5F">
        <w:fldChar w:fldCharType="begin">
          <w:fldData xml:space="preserve">PEVuZE5vdGU+PENpdGU+PEF1dGhvcj5Nb29yZTwvQXV0aG9yPjxZZWFyPjE5OTY8L1llYXI+PFJl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</w:fldData>
        </w:fldChar>
      </w:r>
      <w:r w:rsidR="00E46D5F">
        <w:instrText xml:space="preserve"> ADDIN EN.CITE.DATA </w:instrText>
      </w:r>
      <w:r w:rsidR="00E46D5F">
        <w:fldChar w:fldCharType="end"/>
      </w:r>
      <w:r w:rsidR="00C73339">
        <w:fldChar w:fldCharType="separate"/>
      </w:r>
      <w:r w:rsidR="00E46D5F">
        <w:rPr>
          <w:noProof/>
        </w:rPr>
        <w:t>(</w:t>
      </w:r>
      <w:hyperlink w:anchor="_ENREF_36" w:tooltip="Moore, 1996 #440" w:history="1">
        <w:r w:rsidR="00671703">
          <w:rPr>
            <w:noProof/>
          </w:rPr>
          <w:t>Moore et al. 1996</w:t>
        </w:r>
      </w:hyperlink>
      <w:r w:rsidR="00E46D5F">
        <w:rPr>
          <w:noProof/>
        </w:rPr>
        <w:t xml:space="preserve">, </w:t>
      </w:r>
      <w:hyperlink w:anchor="_ENREF_15" w:tooltip="Ferguson, 2013 #136" w:history="1">
        <w:r w:rsidR="00671703">
          <w:rPr>
            <w:noProof/>
          </w:rPr>
          <w:t>Ferguson et al. 2013</w:t>
        </w:r>
      </w:hyperlink>
      <w:r w:rsidR="00E46D5F">
        <w:rPr>
          <w:noProof/>
        </w:rPr>
        <w:t>)</w:t>
      </w:r>
      <w:r w:rsidR="00C73339">
        <w:fldChar w:fldCharType="end"/>
      </w:r>
      <w:r>
        <w:t xml:space="preserve">.  </w:t>
      </w:r>
      <w:r w:rsidR="00D53A0C">
        <w:t>In some instances</w:t>
      </w:r>
      <w:r w:rsidR="00230088">
        <w:t>,</w:t>
      </w:r>
      <w:r w:rsidR="00D53A0C">
        <w:t xml:space="preserve"> </w:t>
      </w:r>
      <w:r>
        <w:t xml:space="preserve">oxygen </w:t>
      </w:r>
      <w:r w:rsidR="00D53A0C">
        <w:t xml:space="preserve">levels can be so low that they fall below the </w:t>
      </w:r>
      <w:r>
        <w:t xml:space="preserve">physiological tolerance of </w:t>
      </w:r>
      <w:r w:rsidR="00D53A0C">
        <w:t xml:space="preserve">some members of the </w:t>
      </w:r>
      <w:r>
        <w:t xml:space="preserve">communities </w:t>
      </w:r>
      <w:r>
        <w:fldChar w:fldCharType="begin"/>
      </w:r>
      <w:r>
        <w:instrText xml:space="preserve"> ADDIN EN.CITE &lt;EndNote&gt;&lt;Cite&gt;&lt;Author&gt;Ferguson&lt;/Author&gt;&lt;Year&gt;2013&lt;/Year&gt;&lt;RecNum&gt;136&lt;/RecNum&gt;&lt;DisplayText&gt;(Ferguson et al. 2013)&lt;/DisplayText&gt;&lt;record&gt;&lt;rec-number&gt;136&lt;/rec-number&gt;&lt;foreign-keys&gt;&lt;key app="EN" db-id="wasapzp9xa0dr9etatnpvapgpavfsw25at0e"&gt;136&lt;/key&gt;&lt;/foreign-keys&gt;&lt;ref-type name="Journal Article"&gt;17&lt;/ref-type&gt;&lt;contributors&gt;&lt;authors&gt;&lt;author&gt;Ferguson, Nick&lt;/author&gt;&lt;author&gt;White, Craig R.&lt;/author&gt;&lt;author&gt;Marshall, Dustin J.&lt;/author&gt;&lt;/authors&gt;&lt;/contributors&gt;&lt;titles&gt;&lt;title&gt;Competition in benthic marine invertebrates: the unrecognized role of exploitative competition for oxygen&lt;/title&gt;&lt;secondary-title&gt;Ecology&lt;/secondary-title&gt;&lt;/titles&gt;&lt;periodical&gt;&lt;full-title&gt;Ecology&lt;/full-title&gt;&lt;abbr-1&gt;Ecology&lt;/abbr-1&gt;&lt;/periodical&gt;&lt;pages&gt;126-135&lt;/pages&gt;&lt;volume&gt;94&lt;/volume&gt;&lt;number&gt;1&lt;/number&gt;&lt;dates&gt;&lt;year&gt;2013&lt;/year&gt;&lt;pub-dates&gt;&lt;date&gt;Jan&lt;/date&gt;&lt;/pub-dates&gt;&lt;/dates&gt;&lt;isbn&gt;0012-9658&lt;/isbn&gt;&lt;accession-num&gt;WOS:000316186900015&lt;/accession-num&gt;&lt;urls&gt;&lt;related-urls&gt;&lt;url&gt;&amp;lt;Go to ISI&amp;gt;://WOS:000316186900015&lt;/url&gt;&lt;/related-urls&gt;&lt;/urls&gt;&lt;/record&gt;&lt;/Cite&gt;&lt;/EndNote&gt;</w:instrText>
      </w:r>
      <w:r>
        <w:fldChar w:fldCharType="separate"/>
      </w:r>
      <w:r>
        <w:rPr>
          <w:noProof/>
        </w:rPr>
        <w:t>(</w:t>
      </w:r>
      <w:hyperlink w:anchor="_ENREF_15" w:tooltip="Ferguson, 2013 #136" w:history="1">
        <w:r w:rsidR="00671703">
          <w:rPr>
            <w:noProof/>
          </w:rPr>
          <w:t>Ferguson et al. 2013</w:t>
        </w:r>
      </w:hyperlink>
      <w:r>
        <w:rPr>
          <w:noProof/>
        </w:rPr>
        <w:t>)</w:t>
      </w:r>
      <w:r>
        <w:fldChar w:fldCharType="end"/>
      </w:r>
      <w:r>
        <w:t>.</w:t>
      </w:r>
      <w:r w:rsidR="00D53A0C">
        <w:t xml:space="preserve"> </w:t>
      </w:r>
      <w:r w:rsidR="0064794D">
        <w:lastRenderedPageBreak/>
        <w:t>Importantly, growth form seems to be a strong determinant of tolerance to low oxygen conditions: species that have a flat growth form have much better tolerances to lower oxygen levels than species that have an erect growth form</w:t>
      </w:r>
      <w:r w:rsidR="00AE2D0A">
        <w:t xml:space="preserve"> </w:t>
      </w:r>
      <w:r w:rsidR="00AE2D0A">
        <w:fldChar w:fldCharType="begin"/>
      </w:r>
      <w:r w:rsidR="00AE2D0A">
        <w:instrText xml:space="preserve"> ADDIN EN.CITE &lt;EndNote&gt;&lt;Cite&gt;&lt;Author&gt;Ferguson&lt;/Author&gt;&lt;Year&gt;2013&lt;/Year&gt;&lt;RecNum&gt;136&lt;/RecNum&gt;&lt;DisplayText&gt;(Ferguson et al. 2013)&lt;/DisplayText&gt;&lt;record&gt;&lt;rec-number&gt;136&lt;/rec-number&gt;&lt;foreign-keys&gt;&lt;key app="EN" db-id="wasapzp9xa0dr9etatnpvapgpavfsw25at0e"&gt;136&lt;/key&gt;&lt;/foreign-keys&gt;&lt;ref-type name="Journal Article"&gt;17&lt;/ref-type&gt;&lt;contributors&gt;&lt;authors&gt;&lt;author&gt;Ferguson, Nick&lt;/author&gt;&lt;author&gt;White, Craig R.&lt;/author&gt;&lt;author&gt;Marshall, Dustin J.&lt;/author&gt;&lt;/authors&gt;&lt;/contributors&gt;&lt;titles&gt;&lt;title&gt;Competition in benthic marine invertebrates: the unrecognized role of exploitative competition for oxygen&lt;/title&gt;&lt;secondary-title&gt;Ecology&lt;/secondary-title&gt;&lt;/titles&gt;&lt;periodical&gt;&lt;full-title&gt;Ecology&lt;/full-title&gt;&lt;abbr-1&gt;Ecology&lt;/abbr-1&gt;&lt;/periodical&gt;&lt;pages&gt;126-135&lt;/pages&gt;&lt;volume&gt;94&lt;/volume&gt;&lt;number&gt;1&lt;/number&gt;&lt;dates&gt;&lt;year&gt;2013&lt;/year&gt;&lt;pub-dates&gt;&lt;date&gt;Jan&lt;/date&gt;&lt;/pub-dates&gt;&lt;/dates&gt;&lt;isbn&gt;0012-9658&lt;/isbn&gt;&lt;accession-num&gt;WOS:000316186900015&lt;/accession-num&gt;&lt;urls&gt;&lt;related-urls&gt;&lt;url&gt;&amp;lt;Go to ISI&amp;gt;://WOS:000316186900015&lt;/url&gt;&lt;/related-urls&gt;&lt;/urls&gt;&lt;/record&gt;&lt;/Cite&gt;&lt;/EndNote&gt;</w:instrText>
      </w:r>
      <w:r w:rsidR="00AE2D0A">
        <w:fldChar w:fldCharType="separate"/>
      </w:r>
      <w:r w:rsidR="00AE2D0A">
        <w:rPr>
          <w:noProof/>
        </w:rPr>
        <w:t>(</w:t>
      </w:r>
      <w:hyperlink w:anchor="_ENREF_15" w:tooltip="Ferguson, 2013 #136" w:history="1">
        <w:r w:rsidR="00AE2D0A">
          <w:rPr>
            <w:noProof/>
          </w:rPr>
          <w:t>Ferguson et al. 2013</w:t>
        </w:r>
      </w:hyperlink>
      <w:r w:rsidR="00AE2D0A">
        <w:rPr>
          <w:noProof/>
        </w:rPr>
        <w:t>)</w:t>
      </w:r>
      <w:r w:rsidR="00AE2D0A">
        <w:fldChar w:fldCharType="end"/>
      </w:r>
      <w:r w:rsidR="0064794D">
        <w:t>. Presumably these different tolerances reflect the fact that flat species are more likely to live entirely within the boundary layer</w:t>
      </w:r>
      <w:r w:rsidR="00230088">
        <w:t>,</w:t>
      </w:r>
      <w:r w:rsidR="0064794D">
        <w:t xml:space="preserve"> </w:t>
      </w:r>
      <w:r w:rsidR="00230088">
        <w:t xml:space="preserve">are </w:t>
      </w:r>
      <w:r w:rsidR="0064794D">
        <w:t xml:space="preserve">therefore more </w:t>
      </w:r>
      <w:r w:rsidR="00230088">
        <w:t xml:space="preserve">likely to </w:t>
      </w:r>
      <w:r w:rsidR="0064794D">
        <w:t>experience low oxygen conditions</w:t>
      </w:r>
      <w:r w:rsidR="00230088">
        <w:t>, and have adapted accordingly</w:t>
      </w:r>
      <w:r w:rsidR="0064794D">
        <w:t xml:space="preserve">. </w:t>
      </w:r>
      <w:r w:rsidR="00230088">
        <w:t xml:space="preserve">One can imagine that invasive species, with their long association with artificial structures, may have similarly adapted to low oxygen conditions but tests are lacking. </w:t>
      </w:r>
      <w:r w:rsidR="007D6C8F">
        <w:t>We hypothesized that NIS sessile marine invertebrates have lower resource requirement in terms of oxygen than native species because NIS have adapted to live in the low oxygen conditions typical of the low flow-high density communities that occupy artificial structures. In other words, we predict that NIS have a lower R* than native species in sessile marine invertebrate communities.</w:t>
      </w:r>
    </w:p>
    <w:p w14:paraId="72DFC892" w14:textId="5ABC0015" w:rsidR="00B86496" w:rsidRDefault="00F302E0">
      <w:pPr>
        <w:widowControl w:val="0"/>
        <w:autoSpaceDE w:val="0"/>
        <w:autoSpaceDN w:val="0"/>
        <w:adjustRightInd w:val="0"/>
        <w:spacing w:line="360" w:lineRule="auto"/>
        <w:ind w:firstLine="283"/>
      </w:pPr>
      <w:r>
        <w:t>One way to estimate</w:t>
      </w:r>
      <w:r w:rsidR="007F50F1">
        <w:t xml:space="preserve"> the R* for oxygen is </w:t>
      </w:r>
      <w:r w:rsidR="00DD7B08">
        <w:t xml:space="preserve">to determine </w:t>
      </w:r>
      <w:r w:rsidR="007F50F1">
        <w:t xml:space="preserve">the </w:t>
      </w:r>
      <w:r w:rsidR="007D6C8F">
        <w:t xml:space="preserve">level at which metabolic rates begin to drop with oxygen levels – i.e. the </w:t>
      </w:r>
      <w:r w:rsidR="00DD7B08">
        <w:t xml:space="preserve">oxygen </w:t>
      </w:r>
      <w:r w:rsidR="007D6C8F">
        <w:t>level at which a</w:t>
      </w:r>
      <w:r w:rsidR="00230088">
        <w:t>n</w:t>
      </w:r>
      <w:r w:rsidR="007D6C8F">
        <w:t xml:space="preserve"> individual becomes an </w:t>
      </w:r>
      <w:proofErr w:type="spellStart"/>
      <w:r w:rsidR="007D6C8F">
        <w:t>oxyconformer</w:t>
      </w:r>
      <w:proofErr w:type="spellEnd"/>
      <w:r w:rsidR="00E93EC4">
        <w:t xml:space="preserve"> </w:t>
      </w:r>
      <w:r w:rsidR="00E93EC4">
        <w:fldChar w:fldCharType="begin"/>
      </w:r>
      <w:r w:rsidR="00E93EC4">
        <w:instrText xml:space="preserve"> ADDIN EN.CITE &lt;EndNote&gt;&lt;Cite&gt;&lt;Author&gt;Portner&lt;/Author&gt;&lt;Year&gt;1993&lt;/Year&gt;&lt;RecNum&gt;446&lt;/RecNum&gt;&lt;DisplayText&gt;(Portner and Grieshaber 1993)&lt;/DisplayText&gt;&lt;record&gt;&lt;rec-number&gt;446&lt;/rec-number&gt;&lt;foreign-keys&gt;&lt;key app="EN" db-id="wasapzp9xa0dr9etatnpvapgpavfsw25at0e"&gt;446&lt;/key&gt;&lt;/foreign-keys&gt;&lt;ref-type name="Book"&gt;6&lt;/ref-type&gt;&lt;contributors&gt;&lt;authors&gt;&lt;author&gt;Portner, H. O.&lt;/author&gt;&lt;author&gt;Grieshaber, M. K.&lt;/author&gt;&lt;/authors&gt;&lt;secondary-authors&gt;&lt;author&gt;Bicudo, J. E. P.&lt;/author&gt;&lt;/secondary-authors&gt;&lt;/contributors&gt;&lt;titles&gt;&lt;title&gt;CRITICAL P(O)(2)(S) IN OXYCONFORMING AND OXYREGULATING ANIMALS - GAS-EXCHANGE, METABOLIC-RATE AND THE MODE OF ENERGY-PRODUCTION&lt;/title&gt;&lt;secondary-title&gt;Vertebrate Gas Transport Cascade: Adaptations to Environment and Mode of Life&lt;/secondary-title&gt;&lt;/titles&gt;&lt;pages&gt;330-357&lt;/pages&gt;&lt;dates&gt;&lt;year&gt;1993&lt;/year&gt;&lt;/dates&gt;&lt;pub-location&gt;Boca Raton&lt;/pub-location&gt;&lt;publisher&gt;Crc Press Inc&lt;/publisher&gt;&lt;isbn&gt;0-8493-4976-1&lt;/isbn&gt;&lt;accession-num&gt;WOS:A1993BY05D00035&lt;/accession-num&gt;&lt;urls&gt;&lt;related-urls&gt;&lt;url&gt;&amp;lt;Go to ISI&amp;gt;://WOS:A1993BY05D00035&lt;/url&gt;&lt;/related-urls&gt;&lt;/urls&gt;&lt;language&gt;English&lt;/language&gt;&lt;/record&gt;&lt;/Cite&gt;&lt;/EndNote&gt;</w:instrText>
      </w:r>
      <w:r w:rsidR="00E93EC4">
        <w:fldChar w:fldCharType="separate"/>
      </w:r>
      <w:r w:rsidR="00E93EC4">
        <w:rPr>
          <w:noProof/>
        </w:rPr>
        <w:t>(</w:t>
      </w:r>
      <w:hyperlink w:anchor="_ENREF_45" w:tooltip="Portner, 1993 #446" w:history="1">
        <w:r w:rsidR="00671703">
          <w:rPr>
            <w:noProof/>
          </w:rPr>
          <w:t>Portner and Grieshaber 1993</w:t>
        </w:r>
      </w:hyperlink>
      <w:r w:rsidR="00E93EC4">
        <w:rPr>
          <w:noProof/>
        </w:rPr>
        <w:t>)</w:t>
      </w:r>
      <w:r w:rsidR="00E93EC4">
        <w:fldChar w:fldCharType="end"/>
      </w:r>
      <w:r w:rsidR="007D6C8F">
        <w:t xml:space="preserve">. In mammals, which are strong </w:t>
      </w:r>
      <w:proofErr w:type="spellStart"/>
      <w:r w:rsidR="007D6C8F">
        <w:t>oxyregulators</w:t>
      </w:r>
      <w:proofErr w:type="spellEnd"/>
      <w:r w:rsidR="007D6C8F">
        <w:t xml:space="preserve">, this level is known as the </w:t>
      </w:r>
      <w:r w:rsidR="007F50F1">
        <w:t xml:space="preserve">critical </w:t>
      </w:r>
      <w:r w:rsidR="005B50AD">
        <w:t xml:space="preserve">oxygen </w:t>
      </w:r>
      <w:r w:rsidR="002A1225">
        <w:t>concentration (</w:t>
      </w:r>
      <m:oMath>
        <m:sSub>
          <m:sSubPr>
            <m:ctrlPr>
              <w:ins w:id="14" w:author="Diego Barneche" w:date="2016-06-13T07:22:00Z">
                <w:rPr>
                  <w:rFonts w:ascii="Cambria Math" w:hAnsi="Cambria Math"/>
                  <w:i/>
                </w:rPr>
              </w:ins>
            </m:ctrlPr>
          </m:sSubPr>
          <m:e>
            <m:r>
              <w:rPr>
                <w:rFonts w:ascii="Cambria Math" w:hAnsi="Cambria Math"/>
              </w:rPr>
              <m:t>C</m:t>
            </m:r>
          </m:e>
          <m:sub>
            <m:sSub>
              <m:sSubPr>
                <m:ctrlPr>
                  <w:ins w:id="15" w:author="Diego Barneche" w:date="2016-06-13T07:22:00Z">
                    <w:rPr>
                      <w:rFonts w:ascii="Cambria Math" w:hAnsi="Cambria Math"/>
                      <w:i/>
                    </w:rPr>
                  </w:ins>
                </m:ctrlPr>
              </m:sSubPr>
              <m:e>
                <m:r>
                  <w:rPr>
                    <w:rFonts w:ascii="Cambria Math" w:hAnsi="Cambria Math"/>
                  </w:rPr>
                  <m:t>C</m:t>
                </m:r>
              </m:e>
              <m:sub>
                <m:sSub>
                  <m:sSubPr>
                    <m:ctrlPr>
                      <w:ins w:id="16"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002A1225" w:rsidRPr="002A1225">
        <w:t>)</w:t>
      </w:r>
      <w:r w:rsidR="002A1225">
        <w:t xml:space="preserve"> </w:t>
      </w:r>
      <w:r w:rsidR="005B50AD">
        <w:t xml:space="preserve">or critical oxygen pressure </w:t>
      </w:r>
      <w:r w:rsidR="005F282C">
        <w:t>(</w:t>
      </w:r>
      <m:oMath>
        <m:sSub>
          <m:sSubPr>
            <m:ctrlPr>
              <w:ins w:id="17" w:author="Diego Barneche" w:date="2016-06-13T07:22:00Z">
                <w:rPr>
                  <w:rFonts w:ascii="Cambria Math" w:hAnsi="Cambria Math"/>
                  <w:i/>
                </w:rPr>
              </w:ins>
            </m:ctrlPr>
          </m:sSubPr>
          <m:e>
            <m:r>
              <w:rPr>
                <w:rFonts w:ascii="Cambria Math" w:hAnsi="Cambria Math"/>
              </w:rPr>
              <m:t>P</m:t>
            </m:r>
          </m:e>
          <m:sub>
            <m:sSub>
              <m:sSubPr>
                <m:ctrlPr>
                  <w:ins w:id="18" w:author="Diego Barneche" w:date="2016-06-13T07:22:00Z">
                    <w:rPr>
                      <w:rFonts w:ascii="Cambria Math" w:hAnsi="Cambria Math"/>
                      <w:i/>
                    </w:rPr>
                  </w:ins>
                </m:ctrlPr>
              </m:sSubPr>
              <m:e>
                <m:r>
                  <w:rPr>
                    <w:rFonts w:ascii="Cambria Math" w:hAnsi="Cambria Math"/>
                  </w:rPr>
                  <m:t>C</m:t>
                </m:r>
              </m:e>
              <m:sub>
                <m:sSub>
                  <m:sSubPr>
                    <m:ctrlPr>
                      <w:ins w:id="19"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005B50AD">
        <w:t>); b</w:t>
      </w:r>
      <w:r w:rsidR="007F50F1">
        <w:t xml:space="preserve">elow </w:t>
      </w:r>
      <w:r w:rsidR="005B50AD">
        <w:t>that</w:t>
      </w:r>
      <w:r w:rsidR="005B50AD" w:rsidRPr="005B50AD">
        <w:t xml:space="preserve"> value</w:t>
      </w:r>
      <w:r w:rsidR="007F50F1">
        <w:t>, metabolic rate decreases</w:t>
      </w:r>
      <w:r w:rsidR="00DD7B08">
        <w:t>,</w:t>
      </w:r>
      <w:r w:rsidR="007F50F1">
        <w:t xml:space="preserve"> anaerobic mechanisms become more important</w:t>
      </w:r>
      <w:r w:rsidR="00DD7B08">
        <w:t>, and conditions are considered physiologically stressful</w:t>
      </w:r>
      <w:r w:rsidR="007F50F1">
        <w:t xml:space="preserve"> </w:t>
      </w:r>
      <w:r w:rsidR="007F50F1">
        <w:fldChar w:fldCharType="begin"/>
      </w:r>
      <w:r w:rsidR="007F50F1">
        <w:instrText xml:space="preserve"> ADDIN EN.CITE &lt;EndNote&gt;&lt;Cite&gt;&lt;Author&gt;Hochachka&lt;/Author&gt;&lt;Year&gt;2002&lt;/Year&gt;&lt;RecNum&gt;194&lt;/RecNum&gt;&lt;DisplayText&gt;(Hochachka and Somero 2002, Armstrong et al. 2009)&lt;/DisplayText&gt;&lt;record&gt;&lt;rec-number&gt;194&lt;/rec-number&gt;&lt;foreign-keys&gt;&lt;key app="EN" db-id="wasapzp9xa0dr9etatnpvapgpavfsw25at0e"&gt;194&lt;/key&gt;&lt;/foreign-keys&gt;&lt;ref-type name="Electronic Book"&gt;44&lt;/ref-type&gt;&lt;contributors&gt;&lt;authors&gt;&lt;author&gt;Hochachka, Peter W.&lt;/author&gt;&lt;author&gt;Somero, George N.&lt;/author&gt;&lt;/authors&gt;&lt;/contributors&gt;&lt;titles&gt;&lt;title&gt;Biochemical Adaptation : Mechanism and Process in Physiological Evolution&lt;/title&gt;&lt;/titles&gt;&lt;dates&gt;&lt;year&gt;2002&lt;/year&gt;&lt;/dates&gt;&lt;pub-location&gt;New York&lt;/pub-location&gt;&lt;publisher&gt;Oxford University Press&lt;/publisher&gt;&lt;isbn&gt;9781602562349&lt;/isbn&gt;&lt;urls&gt;&lt;related-urls&gt;&lt;url&gt;http://MONASH.eblib.com.au/patron/FullRecord.aspx?p=241441&lt;/url&gt;&lt;/related-urls&gt;&lt;/urls&gt;&lt;language&gt;English&lt;/language&gt;&lt;/record&gt;&lt;/Cite&gt;&lt;Cite&gt;&lt;Author&gt;Armstrong&lt;/Author&gt;&lt;Year&gt;2009&lt;/Year&gt;&lt;RecNum&gt;195&lt;/RecNum&gt;&lt;record&gt;&lt;rec-number&gt;195&lt;/rec-number&gt;&lt;foreign-keys&gt;&lt;key app="EN" db-id="wasapzp9xa0dr9etatnpvapgpavfsw25at0e"&gt;195&lt;/key&gt;&lt;/foreign-keys&gt;&lt;ref-type name="Journal Article"&gt;17&lt;/ref-type&gt;&lt;contributors&gt;&lt;authors&gt;&lt;author&gt;Armstrong, William&lt;/author&gt;&lt;author&gt;Webb, Trevor&lt;/author&gt;&lt;author&gt;Darwent, Marcus&lt;/author&gt;&lt;author&gt;Beckett, Peter M.&lt;/author&gt;&lt;/authors&gt;&lt;/contributors&gt;&lt;titles&gt;&lt;title&gt;Measuring and interpreting respiratory critical oxygen pressures in roots&lt;/title&gt;&lt;secondary-title&gt;Annals of Botany&lt;/secondary-title&gt;&lt;/titles&gt;&lt;periodical&gt;&lt;full-title&gt;Annals of Botany&lt;/full-title&gt;&lt;/periodical&gt;&lt;pages&gt;281-293&lt;/pages&gt;&lt;volume&gt;103&lt;/volume&gt;&lt;number&gt;2&lt;/number&gt;&lt;dates&gt;&lt;year&gt;2009&lt;/year&gt;&lt;pub-dates&gt;&lt;date&gt;Jan&lt;/date&gt;&lt;/pub-dates&gt;&lt;/dates&gt;&lt;isbn&gt;0305-7364&lt;/isbn&gt;&lt;accession-num&gt;WOS:000262329200014&lt;/accession-num&gt;&lt;urls&gt;&lt;related-urls&gt;&lt;url&gt;&amp;lt;Go to ISI&amp;gt;://WOS:000262329200014&lt;/url&gt;&lt;/related-urls&gt;&lt;/urls&gt;&lt;electronic-resource-num&gt;10.1093/aob/mcn177&lt;/electronic-resource-num&gt;&lt;/record&gt;&lt;/Cite&gt;&lt;/EndNote&gt;</w:instrText>
      </w:r>
      <w:r w:rsidR="007F50F1">
        <w:fldChar w:fldCharType="separate"/>
      </w:r>
      <w:r w:rsidR="007F50F1">
        <w:rPr>
          <w:noProof/>
        </w:rPr>
        <w:t>(</w:t>
      </w:r>
      <w:hyperlink w:anchor="_ENREF_22" w:tooltip="Hochachka, 2002 #194" w:history="1">
        <w:r w:rsidR="00671703">
          <w:rPr>
            <w:noProof/>
          </w:rPr>
          <w:t>Hochachka and Somero 2002</w:t>
        </w:r>
      </w:hyperlink>
      <w:r w:rsidR="007F50F1">
        <w:rPr>
          <w:noProof/>
        </w:rPr>
        <w:t xml:space="preserve">, </w:t>
      </w:r>
      <w:hyperlink w:anchor="_ENREF_3" w:tooltip="Armstrong, 2009 #195" w:history="1">
        <w:r w:rsidR="00671703">
          <w:rPr>
            <w:noProof/>
          </w:rPr>
          <w:t>Armstrong et al. 2009</w:t>
        </w:r>
      </w:hyperlink>
      <w:r w:rsidR="007F50F1">
        <w:rPr>
          <w:noProof/>
        </w:rPr>
        <w:t>)</w:t>
      </w:r>
      <w:r w:rsidR="007F50F1">
        <w:fldChar w:fldCharType="end"/>
      </w:r>
      <w:r w:rsidR="007F50F1" w:rsidRPr="0048769A">
        <w:t>.</w:t>
      </w:r>
      <w:r w:rsidR="007F50F1">
        <w:t xml:space="preserve"> </w:t>
      </w:r>
      <w:r w:rsidR="007D6C8F">
        <w:t xml:space="preserve">In marine invertebrates, which are often </w:t>
      </w:r>
      <w:r w:rsidR="00616523">
        <w:t xml:space="preserve">neither strict </w:t>
      </w:r>
      <w:r w:rsidR="007D6C8F">
        <w:t>oxy</w:t>
      </w:r>
      <w:r w:rsidR="00405FA5">
        <w:t>-</w:t>
      </w:r>
      <w:r w:rsidR="007D6C8F">
        <w:t xml:space="preserve">conformers </w:t>
      </w:r>
      <w:r w:rsidR="00616523">
        <w:t xml:space="preserve">nor </w:t>
      </w:r>
      <w:r w:rsidR="007D6C8F">
        <w:t>oxy</w:t>
      </w:r>
      <w:r w:rsidR="00405FA5">
        <w:t>-</w:t>
      </w:r>
      <w:r w:rsidR="007D6C8F">
        <w:t>regulat</w:t>
      </w:r>
      <w:r w:rsidR="005F282C">
        <w:t xml:space="preserve">ors, measuring </w:t>
      </w:r>
      <w:r w:rsidR="007D6C8F">
        <w:t xml:space="preserve"> </w:t>
      </w:r>
      <m:oMath>
        <m:sSub>
          <m:sSubPr>
            <m:ctrlPr>
              <w:ins w:id="20" w:author="Diego Barneche" w:date="2016-06-13T07:22:00Z">
                <w:rPr>
                  <w:rFonts w:ascii="Cambria Math" w:hAnsi="Cambria Math"/>
                  <w:i/>
                </w:rPr>
              </w:ins>
            </m:ctrlPr>
          </m:sSubPr>
          <m:e>
            <m:r>
              <w:rPr>
                <w:rFonts w:ascii="Cambria Math" w:hAnsi="Cambria Math"/>
              </w:rPr>
              <m:t>C</m:t>
            </m:r>
          </m:e>
          <m:sub>
            <m:sSub>
              <m:sSubPr>
                <m:ctrlPr>
                  <w:ins w:id="21" w:author="Diego Barneche" w:date="2016-06-13T07:22:00Z">
                    <w:rPr>
                      <w:rFonts w:ascii="Cambria Math" w:hAnsi="Cambria Math"/>
                      <w:i/>
                    </w:rPr>
                  </w:ins>
                </m:ctrlPr>
              </m:sSubPr>
              <m:e>
                <m:r>
                  <w:rPr>
                    <w:rFonts w:ascii="Cambria Math" w:hAnsi="Cambria Math"/>
                  </w:rPr>
                  <m:t>C</m:t>
                </m:r>
              </m:e>
              <m:sub>
                <m:sSub>
                  <m:sSubPr>
                    <m:ctrlPr>
                      <w:ins w:id="22"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005F282C">
        <w:t xml:space="preserve"> </w:t>
      </w:r>
      <w:r w:rsidR="007D6C8F">
        <w:t>is less straightforward (see Methods)</w:t>
      </w:r>
      <w:r w:rsidR="00616523">
        <w:t>,</w:t>
      </w:r>
      <w:r w:rsidR="007D6C8F">
        <w:t xml:space="preserve"> but the level at which metabolic rate decline</w:t>
      </w:r>
      <w:r w:rsidR="00DD7B08">
        <w:t>s</w:t>
      </w:r>
      <w:r w:rsidR="007D6C8F">
        <w:t xml:space="preserve"> with decreases in oxygen </w:t>
      </w:r>
      <w:r w:rsidR="00DD7B08">
        <w:t xml:space="preserve">will </w:t>
      </w:r>
      <w:r w:rsidR="007D6C8F">
        <w:t xml:space="preserve">estimate the capacity for maintaining biological processes in the face of low oxygen conditions. </w:t>
      </w:r>
      <w:r w:rsidR="007F50F1">
        <w:t>In terms of R*</w:t>
      </w:r>
      <w:r>
        <w:t xml:space="preserve">, </w:t>
      </w:r>
      <w:r w:rsidR="007D6C8F">
        <w:t xml:space="preserve">species </w:t>
      </w:r>
      <w:r w:rsidR="007F50F1">
        <w:t xml:space="preserve">that are able to </w:t>
      </w:r>
      <w:r w:rsidR="007D6C8F">
        <w:t xml:space="preserve">maintain higher levels of aerobic </w:t>
      </w:r>
      <w:r w:rsidR="007F50F1">
        <w:t>metabolism under lower oxygen conditions,</w:t>
      </w:r>
      <w:r w:rsidR="007F50F1" w:rsidRPr="00F26619">
        <w:t xml:space="preserve"> </w:t>
      </w:r>
      <w:r w:rsidR="007D6C8F">
        <w:t xml:space="preserve">will therefore have a </w:t>
      </w:r>
      <w:r w:rsidR="007F50F1">
        <w:t xml:space="preserve">competitive advantage over those </w:t>
      </w:r>
      <w:r w:rsidR="00B86496">
        <w:t xml:space="preserve">that </w:t>
      </w:r>
      <w:r w:rsidR="00E87399">
        <w:t>exhibit reduced</w:t>
      </w:r>
      <w:r w:rsidR="007D6C8F">
        <w:t xml:space="preserve"> metabolism at relatively higher oxygen conditions. </w:t>
      </w:r>
    </w:p>
    <w:p w14:paraId="40EAC774" w14:textId="5A277B90" w:rsidR="007F50F1" w:rsidRDefault="00E70F0B" w:rsidP="00EA0B8A">
      <w:pPr>
        <w:widowControl w:val="0"/>
        <w:autoSpaceDE w:val="0"/>
        <w:autoSpaceDN w:val="0"/>
        <w:adjustRightInd w:val="0"/>
        <w:spacing w:line="360" w:lineRule="auto"/>
        <w:ind w:firstLine="283"/>
      </w:pPr>
      <w:r>
        <w:t xml:space="preserve">Here, we measure </w:t>
      </w:r>
      <w:r w:rsidR="00B86496">
        <w:t xml:space="preserve">water </w:t>
      </w:r>
      <w:r>
        <w:t xml:space="preserve">flow rates and </w:t>
      </w:r>
      <w:r w:rsidR="007D6C8F">
        <w:t xml:space="preserve">oxygen availability at small scales across </w:t>
      </w:r>
      <w:r w:rsidR="00B86496">
        <w:t xml:space="preserve">5 </w:t>
      </w:r>
      <w:r w:rsidR="007D6C8F">
        <w:t>artificial structures that vary</w:t>
      </w:r>
      <w:r w:rsidR="00B86496">
        <w:t xml:space="preserve"> from relatively high flow environments</w:t>
      </w:r>
      <w:r w:rsidR="00DD7B08">
        <w:t xml:space="preserve"> (piers)</w:t>
      </w:r>
      <w:r w:rsidR="00B86496">
        <w:t xml:space="preserve"> </w:t>
      </w:r>
      <w:r w:rsidR="007D6C8F">
        <w:t xml:space="preserve">to relatively </w:t>
      </w:r>
      <w:r w:rsidR="00B86496">
        <w:t>low flow environments</w:t>
      </w:r>
      <w:r w:rsidR="00DD7B08">
        <w:t xml:space="preserve"> (marinas)</w:t>
      </w:r>
      <w:r w:rsidR="007D6C8F">
        <w:t>.</w:t>
      </w:r>
      <w:r w:rsidR="007F50F1">
        <w:t xml:space="preserve"> </w:t>
      </w:r>
      <w:r w:rsidR="007D6C8F">
        <w:t>We then measured the oxygen tolerances of a range of sessile marine invertebrates that grow on artificial structures, some of which are native to our study are</w:t>
      </w:r>
      <w:ins w:id="23" w:author="Craig White" w:date="2016-06-09T23:30:00Z">
        <w:r w:rsidR="00E87399">
          <w:t>a</w:t>
        </w:r>
      </w:ins>
      <w:r w:rsidR="007D6C8F">
        <w:t xml:space="preserve"> while others are NIS. Because growth form strongly affects oxygen tolerance in this group, we also measured </w:t>
      </w:r>
      <w:r w:rsidR="007D6C8F">
        <w:lastRenderedPageBreak/>
        <w:t xml:space="preserve">tolerances across species with erect growth forms and flat growth forms. We then combined our field data and oxygen tolerance data to estimate the proportion of habitat that is physiologically stressful for </w:t>
      </w:r>
      <w:r w:rsidR="00616523">
        <w:t>native versus non-indigenous species.</w:t>
      </w:r>
    </w:p>
    <w:p w14:paraId="4B217B29" w14:textId="77777777" w:rsidR="00285049" w:rsidRPr="00C309DB" w:rsidRDefault="00285049" w:rsidP="00A92354">
      <w:pPr>
        <w:spacing w:line="360" w:lineRule="auto"/>
        <w:ind w:left="-567" w:firstLine="283"/>
        <w:rPr>
          <w:b/>
          <w:lang w:val="en-AU"/>
        </w:rPr>
      </w:pPr>
    </w:p>
    <w:p w14:paraId="6836BCDB" w14:textId="77777777" w:rsidR="001B5471" w:rsidRDefault="001B5471" w:rsidP="00A92354">
      <w:pPr>
        <w:spacing w:line="360" w:lineRule="auto"/>
        <w:rPr>
          <w:b/>
        </w:rPr>
      </w:pPr>
      <w:r w:rsidRPr="00C373FB">
        <w:rPr>
          <w:b/>
        </w:rPr>
        <w:t xml:space="preserve">Methods </w:t>
      </w:r>
    </w:p>
    <w:p w14:paraId="16F814FF" w14:textId="77777777" w:rsidR="001B5471" w:rsidRDefault="001B5471" w:rsidP="00A92354">
      <w:pPr>
        <w:spacing w:line="360" w:lineRule="auto"/>
        <w:rPr>
          <w:b/>
        </w:rPr>
      </w:pPr>
    </w:p>
    <w:p w14:paraId="464A42A5" w14:textId="77777777" w:rsidR="001B5471" w:rsidRPr="001B5471" w:rsidRDefault="001B5471" w:rsidP="00A92354">
      <w:pPr>
        <w:spacing w:line="360" w:lineRule="auto"/>
        <w:rPr>
          <w:i/>
        </w:rPr>
      </w:pPr>
      <w:r w:rsidRPr="001B5471">
        <w:rPr>
          <w:i/>
        </w:rPr>
        <w:t>Study sites and species</w:t>
      </w:r>
    </w:p>
    <w:p w14:paraId="29EB7CC6" w14:textId="77777777" w:rsidR="001B5471" w:rsidRDefault="001B5471" w:rsidP="00A92354">
      <w:pPr>
        <w:spacing w:line="360" w:lineRule="auto"/>
        <w:rPr>
          <w:b/>
        </w:rPr>
      </w:pPr>
    </w:p>
    <w:p w14:paraId="4A1E80AF" w14:textId="61C5AB3B" w:rsidR="001B5471" w:rsidRDefault="001B5471" w:rsidP="00A92354">
      <w:pPr>
        <w:spacing w:line="360" w:lineRule="auto"/>
        <w:ind w:firstLine="720"/>
        <w:rPr>
          <w:bCs/>
        </w:rPr>
      </w:pPr>
      <w:commentRangeStart w:id="24"/>
      <w:r w:rsidRPr="004F6D48">
        <w:rPr>
          <w:bCs/>
        </w:rPr>
        <w:t>All</w:t>
      </w:r>
      <w:commentRangeEnd w:id="24"/>
      <w:r w:rsidR="00F80CD5">
        <w:rPr>
          <w:rStyle w:val="CommentReference"/>
        </w:rPr>
        <w:commentReference w:id="24"/>
      </w:r>
      <w:r w:rsidRPr="004F6D48">
        <w:rPr>
          <w:bCs/>
        </w:rPr>
        <w:t xml:space="preserve"> flow and oxygen measurements were conducted </w:t>
      </w:r>
      <w:r w:rsidR="00E87399">
        <w:rPr>
          <w:bCs/>
        </w:rPr>
        <w:t>at</w:t>
      </w:r>
      <w:r w:rsidR="00E87399" w:rsidRPr="004F6D48">
        <w:rPr>
          <w:bCs/>
        </w:rPr>
        <w:t xml:space="preserve"> </w:t>
      </w:r>
      <w:r w:rsidRPr="004F6D48">
        <w:rPr>
          <w:bCs/>
        </w:rPr>
        <w:t xml:space="preserve">five sites within Port Phillip Bay, Victoria Australia; </w:t>
      </w:r>
      <w:proofErr w:type="spellStart"/>
      <w:r w:rsidRPr="004F6D48">
        <w:rPr>
          <w:bCs/>
        </w:rPr>
        <w:t>Blairgowrie</w:t>
      </w:r>
      <w:proofErr w:type="spellEnd"/>
      <w:r w:rsidRPr="004F6D48">
        <w:rPr>
          <w:bCs/>
        </w:rPr>
        <w:t xml:space="preserve"> Yacht Squadron (38</w:t>
      </w:r>
      <w:r w:rsidRPr="004F6D48">
        <w:rPr>
          <w:rFonts w:ascii="Lucida Grande" w:hAnsi="Lucida Grande" w:cs="Lucida Grande"/>
          <w:bCs/>
          <w:color w:val="000000"/>
        </w:rPr>
        <w:t>°</w:t>
      </w:r>
      <w:r w:rsidRPr="004F6D48">
        <w:rPr>
          <w:bCs/>
        </w:rPr>
        <w:t xml:space="preserve"> 21’ 22.44” S; 144</w:t>
      </w:r>
      <w:r w:rsidRPr="004F6D48">
        <w:rPr>
          <w:rFonts w:ascii="Lucida Grande" w:hAnsi="Lucida Grande" w:cs="Lucida Grande"/>
          <w:bCs/>
          <w:color w:val="000000"/>
        </w:rPr>
        <w:t>°</w:t>
      </w:r>
      <w:r w:rsidRPr="004F6D48">
        <w:rPr>
          <w:bCs/>
        </w:rPr>
        <w:t xml:space="preserve"> 46’ 22.12”), Royal Brighton Yacht Club (37° 54’25” S; 144° 58’ 52” E), Royal Melbourne Yacht Squadron</w:t>
      </w:r>
      <w:r w:rsidR="00C06125">
        <w:rPr>
          <w:bCs/>
        </w:rPr>
        <w:t xml:space="preserve"> (St Kilda)</w:t>
      </w:r>
      <w:r w:rsidRPr="004F6D48">
        <w:rPr>
          <w:bCs/>
        </w:rPr>
        <w:t xml:space="preserve"> (31</w:t>
      </w:r>
      <w:r w:rsidRPr="004F6D48">
        <w:rPr>
          <w:rFonts w:ascii="Lucida Grande" w:hAnsi="Lucida Grande" w:cs="Lucida Grande"/>
          <w:bCs/>
          <w:color w:val="000000"/>
        </w:rPr>
        <w:t>°</w:t>
      </w:r>
      <w:r w:rsidRPr="004F6D48">
        <w:rPr>
          <w:bCs/>
        </w:rPr>
        <w:t xml:space="preserve"> 51’ 44.00”; 144</w:t>
      </w:r>
      <w:r w:rsidRPr="004F6D48">
        <w:rPr>
          <w:rFonts w:ascii="Lucida Grande" w:hAnsi="Lucida Grande" w:cs="Lucida Grande"/>
          <w:bCs/>
          <w:color w:val="000000"/>
        </w:rPr>
        <w:t>°</w:t>
      </w:r>
      <w:r w:rsidRPr="004F6D48">
        <w:rPr>
          <w:bCs/>
        </w:rPr>
        <w:t xml:space="preserve"> 57’ 53.12”), </w:t>
      </w:r>
      <w:proofErr w:type="spellStart"/>
      <w:r w:rsidRPr="004F6D48">
        <w:rPr>
          <w:bCs/>
        </w:rPr>
        <w:t>Queenscliff</w:t>
      </w:r>
      <w:proofErr w:type="spellEnd"/>
      <w:r w:rsidRPr="004F6D48">
        <w:rPr>
          <w:bCs/>
        </w:rPr>
        <w:t xml:space="preserve"> </w:t>
      </w:r>
      <w:proofErr w:type="spellStart"/>
      <w:r w:rsidRPr="004F6D48">
        <w:rPr>
          <w:bCs/>
        </w:rPr>
        <w:t>Harbour</w:t>
      </w:r>
      <w:proofErr w:type="spellEnd"/>
      <w:r w:rsidRPr="004F6D48">
        <w:rPr>
          <w:bCs/>
        </w:rPr>
        <w:t xml:space="preserve"> (38</w:t>
      </w:r>
      <w:r w:rsidRPr="004F6D48">
        <w:rPr>
          <w:rFonts w:ascii="Lucida Grande" w:hAnsi="Lucida Grande" w:cs="Lucida Grande"/>
          <w:bCs/>
          <w:color w:val="000000"/>
        </w:rPr>
        <w:t>°</w:t>
      </w:r>
      <w:r w:rsidRPr="004F6D48">
        <w:rPr>
          <w:bCs/>
        </w:rPr>
        <w:t xml:space="preserve"> 15’ 52.37” S; 144</w:t>
      </w:r>
      <w:r w:rsidRPr="004F6D48">
        <w:rPr>
          <w:rFonts w:ascii="Lucida Grande" w:hAnsi="Lucida Grande" w:cs="Lucida Grande"/>
          <w:bCs/>
          <w:color w:val="000000"/>
        </w:rPr>
        <w:t>°</w:t>
      </w:r>
      <w:r w:rsidRPr="004F6D48">
        <w:rPr>
          <w:bCs/>
        </w:rPr>
        <w:t xml:space="preserve"> 40’ 13.89”) and </w:t>
      </w:r>
      <w:proofErr w:type="spellStart"/>
      <w:r w:rsidRPr="004F6D48">
        <w:rPr>
          <w:bCs/>
        </w:rPr>
        <w:t>Queenscliff</w:t>
      </w:r>
      <w:proofErr w:type="spellEnd"/>
      <w:r w:rsidRPr="004F6D48">
        <w:rPr>
          <w:bCs/>
        </w:rPr>
        <w:t xml:space="preserve"> </w:t>
      </w:r>
      <w:r w:rsidR="00C06125">
        <w:rPr>
          <w:bCs/>
        </w:rPr>
        <w:t>P</w:t>
      </w:r>
      <w:r w:rsidR="00C06125" w:rsidRPr="004F6D48">
        <w:rPr>
          <w:bCs/>
        </w:rPr>
        <w:t xml:space="preserve">ier </w:t>
      </w:r>
      <w:r w:rsidRPr="004F6D48">
        <w:rPr>
          <w:bCs/>
        </w:rPr>
        <w:t>(38</w:t>
      </w:r>
      <w:r w:rsidRPr="004F6D48">
        <w:rPr>
          <w:rFonts w:ascii="Lucida Grande" w:hAnsi="Lucida Grande" w:cs="Lucida Grande"/>
          <w:bCs/>
          <w:color w:val="000000"/>
        </w:rPr>
        <w:t>°</w:t>
      </w:r>
      <w:r w:rsidRPr="004F6D48">
        <w:rPr>
          <w:bCs/>
        </w:rPr>
        <w:t xml:space="preserve"> 15’ 47.35” S; 144</w:t>
      </w:r>
      <w:r w:rsidRPr="004F6D48">
        <w:rPr>
          <w:rFonts w:ascii="Lucida Grande" w:hAnsi="Lucida Grande" w:cs="Lucida Grande"/>
          <w:bCs/>
          <w:color w:val="000000"/>
        </w:rPr>
        <w:t>°</w:t>
      </w:r>
      <w:r w:rsidRPr="004F6D48">
        <w:rPr>
          <w:bCs/>
        </w:rPr>
        <w:t xml:space="preserve"> 40’ 6.20”). </w:t>
      </w:r>
      <w:r w:rsidR="00EE2CAE">
        <w:rPr>
          <w:bCs/>
        </w:rPr>
        <w:t xml:space="preserve">All the sites other than </w:t>
      </w:r>
      <w:proofErr w:type="spellStart"/>
      <w:r w:rsidR="00EE2CAE">
        <w:rPr>
          <w:bCs/>
        </w:rPr>
        <w:t>Queenscliff</w:t>
      </w:r>
      <w:proofErr w:type="spellEnd"/>
      <w:r w:rsidR="00EE2CAE">
        <w:rPr>
          <w:bCs/>
        </w:rPr>
        <w:t xml:space="preserve"> pier were </w:t>
      </w:r>
      <w:r w:rsidRPr="004F6D48">
        <w:rPr>
          <w:bCs/>
        </w:rPr>
        <w:t>sheltered by a breakwall</w:t>
      </w:r>
      <w:r w:rsidR="00E87399">
        <w:rPr>
          <w:bCs/>
        </w:rPr>
        <w:t xml:space="preserve">, </w:t>
      </w:r>
      <w:r>
        <w:rPr>
          <w:bCs/>
        </w:rPr>
        <w:t>floating pontoons</w:t>
      </w:r>
      <w:r w:rsidR="00E87399">
        <w:rPr>
          <w:bCs/>
        </w:rPr>
        <w:t>, or both</w:t>
      </w:r>
      <w:r w:rsidR="00E658CC">
        <w:rPr>
          <w:bCs/>
        </w:rPr>
        <w:t>.</w:t>
      </w:r>
    </w:p>
    <w:p w14:paraId="0F3BA1BA" w14:textId="77777777" w:rsidR="001B5471" w:rsidRDefault="001B5471" w:rsidP="00A92354">
      <w:pPr>
        <w:spacing w:line="360" w:lineRule="auto"/>
        <w:ind w:firstLine="720"/>
        <w:rPr>
          <w:bCs/>
        </w:rPr>
      </w:pPr>
    </w:p>
    <w:p w14:paraId="7DB8227A" w14:textId="2CF39296" w:rsidR="001B5471" w:rsidRPr="00C373FB" w:rsidRDefault="001B5471" w:rsidP="00A92354">
      <w:pPr>
        <w:spacing w:line="360" w:lineRule="auto"/>
        <w:rPr>
          <w:i/>
        </w:rPr>
      </w:pPr>
      <w:r>
        <w:rPr>
          <w:i/>
        </w:rPr>
        <w:t>Field estimates</w:t>
      </w:r>
      <w:r w:rsidRPr="00C373FB">
        <w:rPr>
          <w:i/>
        </w:rPr>
        <w:t xml:space="preserve"> of </w:t>
      </w:r>
      <w:r>
        <w:rPr>
          <w:i/>
        </w:rPr>
        <w:t xml:space="preserve">water </w:t>
      </w:r>
      <w:r w:rsidRPr="00C373FB">
        <w:rPr>
          <w:i/>
        </w:rPr>
        <w:t>flow</w:t>
      </w:r>
      <w:r>
        <w:rPr>
          <w:i/>
        </w:rPr>
        <w:t xml:space="preserve"> </w:t>
      </w:r>
      <w:r w:rsidR="002751CE">
        <w:rPr>
          <w:i/>
        </w:rPr>
        <w:t xml:space="preserve">velocity </w:t>
      </w:r>
      <w:r>
        <w:rPr>
          <w:i/>
        </w:rPr>
        <w:t>and</w:t>
      </w:r>
      <w:r w:rsidRPr="00C373FB">
        <w:rPr>
          <w:i/>
        </w:rPr>
        <w:t xml:space="preserve"> oxygen availability</w:t>
      </w:r>
    </w:p>
    <w:p w14:paraId="38678C27" w14:textId="77777777" w:rsidR="00DD7B08" w:rsidRDefault="00DD7B08" w:rsidP="00A92354">
      <w:pPr>
        <w:widowControl w:val="0"/>
        <w:autoSpaceDE w:val="0"/>
        <w:autoSpaceDN w:val="0"/>
        <w:adjustRightInd w:val="0"/>
        <w:spacing w:line="360" w:lineRule="auto"/>
      </w:pPr>
    </w:p>
    <w:p w14:paraId="1BCFC367" w14:textId="2B3BE744" w:rsidR="001B5471" w:rsidRDefault="001B5471" w:rsidP="00A92354">
      <w:pPr>
        <w:widowControl w:val="0"/>
        <w:autoSpaceDE w:val="0"/>
        <w:autoSpaceDN w:val="0"/>
        <w:adjustRightInd w:val="0"/>
        <w:spacing w:line="360" w:lineRule="auto"/>
      </w:pPr>
      <w:r>
        <w:tab/>
      </w:r>
      <w:r w:rsidR="00B86496">
        <w:t>We were interested in flow velocities at the scales and microsites that were relevant to our study organisms – the conditions just a few millimeters above the organisms. As such, we needed to use a more old</w:t>
      </w:r>
      <w:r w:rsidR="00DD7B08">
        <w:t>-</w:t>
      </w:r>
      <w:r w:rsidR="00B86496">
        <w:t>fashioned but reliable approach to measuring local flow speeds</w:t>
      </w:r>
      <w:r w:rsidR="007F36BA">
        <w:t xml:space="preserve"> </w:t>
      </w:r>
      <w:r w:rsidR="007F36BA">
        <w:fldChar w:fldCharType="begin"/>
      </w:r>
      <w:r w:rsidR="007F36BA">
        <w:instrText xml:space="preserve"> ADDIN EN.CITE &lt;EndNote&gt;&lt;Cite&gt;&lt;Author&gt;Vogel&lt;/Author&gt;&lt;Year&gt;1994&lt;/Year&gt;&lt;RecNum&gt;249&lt;/RecNum&gt;&lt;DisplayText&gt;(Vogel 1994)&lt;/DisplayText&gt;&lt;record&gt;&lt;rec-number&gt;249&lt;/rec-number&gt;&lt;foreign-keys&gt;&lt;key app="EN" db-id="wasapzp9xa0dr9etatnpvapgpavfsw25at0e"&gt;249&lt;/key&gt;&lt;/foreign-keys&gt;&lt;ref-type name="Book"&gt;6&lt;/ref-type&gt;&lt;contributors&gt;&lt;authors&gt;&lt;author&gt;Vogel, S.&lt;/author&gt;&lt;/authors&gt;&lt;/contributors&gt;&lt;titles&gt;&lt;title&gt;Life in Moving Fluids: The Physical Biology of Flow&lt;/title&gt;&lt;/titles&gt;&lt;dates&gt;&lt;year&gt;1994&lt;/year&gt;&lt;/dates&gt;&lt;publisher&gt;Princeton University Press&lt;/publisher&gt;&lt;isbn&gt;9780691026169&lt;/isbn&gt;&lt;urls&gt;&lt;related-urls&gt;&lt;url&gt;http://books.google.com.au/books?id=XBqncfXFsOIC&lt;/url&gt;&lt;/related-urls&gt;&lt;/urls&gt;&lt;/record&gt;&lt;/Cite&gt;&lt;/EndNote&gt;</w:instrText>
      </w:r>
      <w:r w:rsidR="007F36BA">
        <w:fldChar w:fldCharType="separate"/>
      </w:r>
      <w:r w:rsidR="007F36BA">
        <w:rPr>
          <w:noProof/>
        </w:rPr>
        <w:t>(</w:t>
      </w:r>
      <w:hyperlink w:anchor="_ENREF_60" w:tooltip="Vogel, 1994 #249" w:history="1">
        <w:r w:rsidR="00671703">
          <w:rPr>
            <w:noProof/>
          </w:rPr>
          <w:t>Vogel 1994</w:t>
        </w:r>
      </w:hyperlink>
      <w:r w:rsidR="007F36BA">
        <w:rPr>
          <w:noProof/>
        </w:rPr>
        <w:t>)</w:t>
      </w:r>
      <w:r w:rsidR="007F36BA">
        <w:fldChar w:fldCharType="end"/>
      </w:r>
      <w:r w:rsidR="00B86496">
        <w:t xml:space="preserve">. </w:t>
      </w:r>
      <w:r>
        <w:t>To measure flow velocities</w:t>
      </w:r>
      <w:r w:rsidR="00B86496">
        <w:t xml:space="preserve"> adjacent to the study communities</w:t>
      </w:r>
      <w:r>
        <w:t xml:space="preserve">, we </w:t>
      </w:r>
      <w:r w:rsidR="00EE2CAE">
        <w:t xml:space="preserve">released </w:t>
      </w:r>
      <w:r>
        <w:t xml:space="preserve">30 mL of milk </w:t>
      </w:r>
      <w:r w:rsidR="00EE2CAE">
        <w:t xml:space="preserve">among the sessile community </w:t>
      </w:r>
      <w:r>
        <w:t xml:space="preserve">and measured the distance (cm) from the point-source 30 and 60 seconds following release. We took three replicate measures at each sampling location, </w:t>
      </w:r>
      <w:r w:rsidR="00E658CC">
        <w:t>and then</w:t>
      </w:r>
      <w:r>
        <w:t xml:space="preserve"> calculated the average flow velocity (</w:t>
      </w:r>
      <w:r w:rsidR="00B86496">
        <w:t>c</w:t>
      </w:r>
      <w:r>
        <w:t>m</w:t>
      </w:r>
      <w:r w:rsidR="00F302E0">
        <w:t xml:space="preserve"> </w:t>
      </w:r>
      <w:r>
        <w:t>s</w:t>
      </w:r>
      <w:r w:rsidRPr="004B4E32">
        <w:rPr>
          <w:vertAlign w:val="superscript"/>
        </w:rPr>
        <w:t>-1</w:t>
      </w:r>
      <w:r>
        <w:t xml:space="preserve">) for each site. </w:t>
      </w:r>
    </w:p>
    <w:p w14:paraId="0C87FDB8" w14:textId="18834976" w:rsidR="001B5471" w:rsidRDefault="00EE2CAE" w:rsidP="008007BB">
      <w:pPr>
        <w:widowControl w:val="0"/>
        <w:autoSpaceDE w:val="0"/>
        <w:autoSpaceDN w:val="0"/>
        <w:adjustRightInd w:val="0"/>
        <w:spacing w:line="360" w:lineRule="auto"/>
        <w:ind w:firstLine="709"/>
      </w:pPr>
      <w:r>
        <w:t xml:space="preserve">To measure oxygen content in the water adjacent to the sessile community, we used </w:t>
      </w:r>
      <w:r w:rsidR="001B5471">
        <w:t xml:space="preserve">fiber optic </w:t>
      </w:r>
      <w:r w:rsidR="001B5471" w:rsidRPr="00FD6819">
        <w:t>sensors connected to a</w:t>
      </w:r>
      <w:r w:rsidR="001B5471">
        <w:t xml:space="preserve"> fiber optic </w:t>
      </w:r>
      <w:r w:rsidR="001B5471" w:rsidRPr="00FD6819">
        <w:t>oxygen meter</w:t>
      </w:r>
      <w:r w:rsidR="001B5471">
        <w:rPr>
          <w:rFonts w:ascii="Times New Roman" w:hAnsi="Times New Roman" w:cs="Times New Roman"/>
        </w:rPr>
        <w:t xml:space="preserve"> (</w:t>
      </w:r>
      <w:proofErr w:type="spellStart"/>
      <w:r w:rsidR="001B5471">
        <w:rPr>
          <w:rFonts w:ascii="Times New Roman" w:hAnsi="Times New Roman" w:cs="Times New Roman"/>
        </w:rPr>
        <w:t>Firesting</w:t>
      </w:r>
      <w:proofErr w:type="spellEnd"/>
      <w:r w:rsidR="001B5471">
        <w:rPr>
          <w:rFonts w:ascii="Times New Roman" w:hAnsi="Times New Roman" w:cs="Times New Roman"/>
        </w:rPr>
        <w:t>; Pyro Sciences, Aachen-Germany)</w:t>
      </w:r>
      <w:r w:rsidR="00F302E0">
        <w:rPr>
          <w:rFonts w:ascii="Times New Roman" w:hAnsi="Times New Roman" w:cs="Times New Roman"/>
        </w:rPr>
        <w:t xml:space="preserve">. </w:t>
      </w:r>
      <w:r w:rsidR="001B5471">
        <w:t>The sensors are a stainless tube of 10 cm with a sensor of 3mm diameter on the tip</w:t>
      </w:r>
      <w:r w:rsidR="001B5471" w:rsidRPr="00FD6819">
        <w:t>.</w:t>
      </w:r>
      <w:r w:rsidR="001B5471">
        <w:t xml:space="preserve"> </w:t>
      </w:r>
      <w:r w:rsidR="001B5471" w:rsidRPr="00BB0EED">
        <w:t>The sensors wer</w:t>
      </w:r>
      <w:r w:rsidR="001B5471">
        <w:t xml:space="preserve">e calibrated using air saturated </w:t>
      </w:r>
      <w:r w:rsidR="001B5471" w:rsidRPr="00BB0EED">
        <w:t>seawater (100% saturation) and seawater</w:t>
      </w:r>
      <w:r w:rsidR="001B5471">
        <w:t xml:space="preserve"> </w:t>
      </w:r>
      <w:r w:rsidR="001B5471" w:rsidRPr="00BB0EED">
        <w:t>containing 2% sodium sulfite (0% saturation)</w:t>
      </w:r>
      <w:r w:rsidR="001B5471">
        <w:t xml:space="preserve">. After calibration the sensors were placed at 30 cm depth at 1 mm distance from benthic communities growing on the surface of floating pontoons and </w:t>
      </w:r>
      <w:r w:rsidR="001B5471">
        <w:lastRenderedPageBreak/>
        <w:t>piers</w:t>
      </w:r>
      <w:r w:rsidR="00DD7B08">
        <w:t xml:space="preserve"> – for detailed methods see (Ferguson et al. 2013)</w:t>
      </w:r>
      <w:r w:rsidR="001B5471">
        <w:t>.</w:t>
      </w:r>
      <w:r w:rsidR="001B5471" w:rsidRPr="00BB0EED">
        <w:t xml:space="preserve"> </w:t>
      </w:r>
      <w:r w:rsidR="001B5471">
        <w:t>For study sites within marinas, we measured oxygen availability from 12 regularly spaced sampling points.  At pier sites, we measured oxygen levels from three equidistant locations (~ 15 m</w:t>
      </w:r>
      <w:r w:rsidR="00B86496">
        <w:t xml:space="preserve"> apart</w:t>
      </w:r>
      <w:r w:rsidR="001B5471">
        <w:t xml:space="preserve">). At each sampling location within each site, we took six replicate oxygen measures, the duration of which lasted until oxygen readings had stabilized </w:t>
      </w:r>
      <w:r w:rsidR="00DD7B08">
        <w:t xml:space="preserve">after the disturbance of introducing the probe had dissipated </w:t>
      </w:r>
      <w:r w:rsidR="001B5471">
        <w:t>(approximately 5</w:t>
      </w:r>
      <w:r w:rsidR="002A1225">
        <w:t xml:space="preserve"> </w:t>
      </w:r>
      <w:r w:rsidR="001B5471">
        <w:t>-</w:t>
      </w:r>
      <w:r w:rsidR="002A1225">
        <w:t xml:space="preserve"> </w:t>
      </w:r>
      <w:r w:rsidR="001B5471">
        <w:t>10 minutes).</w:t>
      </w:r>
    </w:p>
    <w:p w14:paraId="581D3144" w14:textId="1542CEDF" w:rsidR="001B5471" w:rsidRPr="005B6212" w:rsidRDefault="001B5471">
      <w:pPr>
        <w:widowControl w:val="0"/>
        <w:autoSpaceDE w:val="0"/>
        <w:autoSpaceDN w:val="0"/>
        <w:adjustRightInd w:val="0"/>
        <w:spacing w:line="360" w:lineRule="auto"/>
        <w:ind w:firstLine="709"/>
      </w:pPr>
      <w:r>
        <w:t xml:space="preserve">To </w:t>
      </w:r>
      <w:r w:rsidR="00DD7B08">
        <w:t xml:space="preserve">estimate </w:t>
      </w:r>
      <w:r>
        <w:t xml:space="preserve">temporal variability in flow and oxygen conditions at each site, we measured both flow velocities and oxygen levels </w:t>
      </w:r>
      <w:r w:rsidR="00B86496">
        <w:t xml:space="preserve">on five </w:t>
      </w:r>
      <w:r w:rsidR="00DD7B08">
        <w:t xml:space="preserve">noncontiguous </w:t>
      </w:r>
      <w:r w:rsidR="00B86496">
        <w:t xml:space="preserve">days at </w:t>
      </w:r>
      <w:r w:rsidRPr="005B6212">
        <w:t>each site</w:t>
      </w:r>
      <w:r>
        <w:rPr>
          <w:lang w:val="en-AU"/>
        </w:rPr>
        <w:t xml:space="preserve">. </w:t>
      </w:r>
    </w:p>
    <w:p w14:paraId="72F7EB18" w14:textId="77777777" w:rsidR="001B5471" w:rsidRDefault="001B5471" w:rsidP="00A92354">
      <w:pPr>
        <w:widowControl w:val="0"/>
        <w:autoSpaceDE w:val="0"/>
        <w:autoSpaceDN w:val="0"/>
        <w:adjustRightInd w:val="0"/>
        <w:spacing w:line="360" w:lineRule="auto"/>
      </w:pPr>
      <w:r>
        <w:t xml:space="preserve"> </w:t>
      </w:r>
    </w:p>
    <w:p w14:paraId="2C02FF6A" w14:textId="03F8F250" w:rsidR="001B5471" w:rsidRDefault="001B5471" w:rsidP="00A92354">
      <w:pPr>
        <w:spacing w:line="360" w:lineRule="auto"/>
      </w:pPr>
      <w:r w:rsidRPr="00C373FB">
        <w:rPr>
          <w:i/>
        </w:rPr>
        <w:t xml:space="preserve">Organism collection and </w:t>
      </w:r>
      <w:r w:rsidR="00B86496">
        <w:rPr>
          <w:i/>
        </w:rPr>
        <w:t>the estimation of tolerance to low oxygen conditions</w:t>
      </w:r>
    </w:p>
    <w:p w14:paraId="0A0D5D8D" w14:textId="77777777" w:rsidR="001B5471" w:rsidRDefault="001B5471" w:rsidP="00A92354">
      <w:pPr>
        <w:spacing w:line="360" w:lineRule="auto"/>
      </w:pPr>
    </w:p>
    <w:p w14:paraId="23863161" w14:textId="18C5C6DA" w:rsidR="001B5471" w:rsidRDefault="001B5471">
      <w:pPr>
        <w:widowControl w:val="0"/>
        <w:autoSpaceDE w:val="0"/>
        <w:autoSpaceDN w:val="0"/>
        <w:adjustRightInd w:val="0"/>
        <w:spacing w:line="360" w:lineRule="auto"/>
        <w:ind w:firstLine="709"/>
      </w:pPr>
      <w:r>
        <w:t xml:space="preserve">We collected specimens of larger species (e.g. solitary ascidians) by </w:t>
      </w:r>
      <w:r w:rsidR="00B86496">
        <w:t xml:space="preserve">peeling </w:t>
      </w:r>
      <w:r>
        <w:t xml:space="preserve">adults from the floating pontoons. Smaller species (e.g. bryozoans and colonial ascidians) were collected from </w:t>
      </w:r>
      <w:r w:rsidRPr="00CA0BD7">
        <w:t>pre</w:t>
      </w:r>
      <w:r>
        <w:t>-</w:t>
      </w:r>
      <w:r w:rsidRPr="00CA0BD7">
        <w:t>roughened</w:t>
      </w:r>
      <w:r>
        <w:t xml:space="preserve"> </w:t>
      </w:r>
      <w:r w:rsidRPr="00CA0BD7">
        <w:t xml:space="preserve">acetate sheets </w:t>
      </w:r>
      <w:r>
        <w:t>that had been deployed at field sites according to</w:t>
      </w:r>
      <w:r w:rsidRPr="00CA0BD7">
        <w:t xml:space="preserve"> standard methods</w:t>
      </w:r>
      <w:r>
        <w:t xml:space="preserve"> </w:t>
      </w:r>
      <w:r>
        <w:fldChar w:fldCharType="begin"/>
      </w:r>
      <w:r>
        <w:instrText xml:space="preserve"> ADDIN EN.CITE &lt;EndNote&gt;&lt;Cite&gt;&lt;Author&gt;Hart&lt;/Author&gt;&lt;Year&gt;2009&lt;/Year&gt;&lt;RecNum&gt;389&lt;/RecNum&gt;&lt;DisplayText&gt;(Hart and Marshall 2009)&lt;/DisplayText&gt;&lt;record&gt;&lt;rec-number&gt;389&lt;/rec-number&gt;&lt;foreign-keys&gt;&lt;key app="EN" db-id="wasapzp9xa0dr9etatnpvapgpavfsw25at0e"&gt;389&lt;/key&gt;&lt;/foreign-keys&gt;&lt;ref-type name="Journal Article"&gt;17&lt;/ref-type&gt;&lt;contributors&gt;&lt;authors&gt;&lt;author&gt;Hart, Simon P.&lt;/author&gt;&lt;author&gt;Marshall, Dustin J.&lt;/author&gt;&lt;/authors&gt;&lt;/contributors&gt;&lt;titles&gt;&lt;title&gt;Spatial arrangement affects population dynamics and competition independent of community composition&lt;/title&gt;&lt;secondary-title&gt;Ecology&lt;/secondary-title&gt;&lt;/titles&gt;&lt;periodical&gt;&lt;full-title&gt;Ecology&lt;/full-title&gt;&lt;abbr-1&gt;Ecology&lt;/abbr-1&gt;&lt;/periodical&gt;&lt;pages&gt;1485-1491&lt;/pages&gt;&lt;volume&gt;90&lt;/volume&gt;&lt;number&gt;6&lt;/number&gt;&lt;dates&gt;&lt;year&gt;2009&lt;/year&gt;&lt;pub-dates&gt;&lt;date&gt;Jun&lt;/date&gt;&lt;/pub-dates&gt;&lt;/dates&gt;&lt;isbn&gt;0012-9658&lt;/isbn&gt;&lt;accession-num&gt;WOS:000266662500009&lt;/accession-num&gt;&lt;urls&gt;&lt;related-urls&gt;&lt;url&gt;&amp;lt;Go to ISI&amp;gt;://WOS:000266662500009&lt;/url&gt;&lt;/related-urls&gt;&lt;/urls&gt;&lt;electronic-resource-num&gt;10.1890/08-1813.1&lt;/electronic-resource-num&gt;&lt;/record&gt;&lt;/Cite&gt;&lt;/EndNote&gt;</w:instrText>
      </w:r>
      <w:r>
        <w:fldChar w:fldCharType="separate"/>
      </w:r>
      <w:r>
        <w:rPr>
          <w:noProof/>
        </w:rPr>
        <w:t>(</w:t>
      </w:r>
      <w:hyperlink w:anchor="_ENREF_19" w:tooltip="Hart, 2009 #389" w:history="1">
        <w:r w:rsidR="00671703">
          <w:rPr>
            <w:noProof/>
          </w:rPr>
          <w:t>Hart and Marshall 2009</w:t>
        </w:r>
      </w:hyperlink>
      <w:r>
        <w:rPr>
          <w:noProof/>
        </w:rPr>
        <w:t>)</w:t>
      </w:r>
      <w:r>
        <w:fldChar w:fldCharType="end"/>
      </w:r>
      <w:r w:rsidR="0069174F">
        <w:t>,</w:t>
      </w:r>
      <w:r>
        <w:t xml:space="preserve"> for two years prior to the experiment.  The species used in these studies were classified according to their status (</w:t>
      </w:r>
      <w:r w:rsidR="0069174F">
        <w:t>i.e</w:t>
      </w:r>
      <w:r w:rsidR="00B86496">
        <w:t>.</w:t>
      </w:r>
      <w:r w:rsidR="0069174F">
        <w:t xml:space="preserve"> </w:t>
      </w:r>
      <w:r>
        <w:t>native or invasive</w:t>
      </w:r>
      <w:r w:rsidR="00B86496">
        <w:t xml:space="preserve"> to Australia</w:t>
      </w:r>
      <w:r>
        <w:t xml:space="preserve">) and their </w:t>
      </w:r>
      <w:r w:rsidR="0069174F">
        <w:t>growth form (i.e. erect or flat</w:t>
      </w:r>
      <w:r w:rsidR="00B86496">
        <w:t xml:space="preserve">; </w:t>
      </w:r>
      <w:r>
        <w:t>Table 1).</w:t>
      </w:r>
      <w:r w:rsidR="00DD7B08">
        <w:t xml:space="preserve"> All of the species came from the same study sites so as to prevent confounding site of origin effects.</w:t>
      </w:r>
      <w:r>
        <w:t xml:space="preserve"> The organism</w:t>
      </w:r>
      <w:r w:rsidR="004E28C4">
        <w:t>s</w:t>
      </w:r>
      <w:r>
        <w:t xml:space="preserve"> were transported to the lab in insulated aquaria with aerated seawater and acclimatized to laboratory conditions for 2 days in the dark at 19 </w:t>
      </w:r>
      <w:r w:rsidRPr="00261A10">
        <w:t>°</w:t>
      </w:r>
      <w:r>
        <w:t xml:space="preserve">C.  </w:t>
      </w:r>
      <w:r w:rsidR="00DD7B08">
        <w:t xml:space="preserve">Unfortunately, the sites we used only had one native species with an </w:t>
      </w:r>
      <w:commentRangeStart w:id="25"/>
      <w:r w:rsidR="00DD7B08">
        <w:t xml:space="preserve">encrusting </w:t>
      </w:r>
      <w:commentRangeEnd w:id="25"/>
      <w:r w:rsidR="00054403">
        <w:rPr>
          <w:rStyle w:val="CommentReference"/>
        </w:rPr>
        <w:commentReference w:id="25"/>
      </w:r>
      <w:r w:rsidR="00DD7B08">
        <w:t xml:space="preserve">growth form so we could not formally compare invasive and native species with that growth form. </w:t>
      </w:r>
    </w:p>
    <w:p w14:paraId="1FC3AA72" w14:textId="5FCDD8F5" w:rsidR="001B5471" w:rsidRPr="008336DA" w:rsidRDefault="001B5471">
      <w:pPr>
        <w:widowControl w:val="0"/>
        <w:autoSpaceDE w:val="0"/>
        <w:autoSpaceDN w:val="0"/>
        <w:adjustRightInd w:val="0"/>
        <w:spacing w:line="360" w:lineRule="auto"/>
        <w:ind w:firstLine="567"/>
      </w:pPr>
      <w:r>
        <w:t>We measured o</w:t>
      </w:r>
      <w:r w:rsidRPr="00261A10">
        <w:t xml:space="preserve">xygen consumption using </w:t>
      </w:r>
      <w:r>
        <w:t>two different closed respirometry systems</w:t>
      </w:r>
      <w:r w:rsidR="00CD5069">
        <w:t>, depending</w:t>
      </w:r>
      <w:r>
        <w:t xml:space="preserve"> on the size of the study organism </w:t>
      </w:r>
      <w:r>
        <w:fldChar w:fldCharType="begin">
          <w:fldData xml:space="preserve">PEVuZE5vdGU+PENpdGU+PEF1dGhvcj5QZXR0ZXJzZW48L0F1dGhvcj48WWVhcj4yMDE1PC9ZZWFy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</w:fldData>
        </w:fldChar>
      </w:r>
      <w:r w:rsidR="008007BB">
        <w:instrText xml:space="preserve"> ADDIN EN.CITE </w:instrText>
      </w:r>
      <w:r w:rsidR="008007BB">
        <w:fldChar w:fldCharType="begin">
          <w:fldData xml:space="preserve">PEVuZE5vdGU+PENpdGU+PEF1dGhvcj5QZXR0ZXJzZW48L0F1dGhvcj48WWVhcj4yMDE1PC9ZZWFy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</w:fldData>
        </w:fldChar>
      </w:r>
      <w:r w:rsidR="008007BB">
        <w:instrText xml:space="preserve"> ADDIN EN.CITE.DATA </w:instrText>
      </w:r>
      <w:r w:rsidR="008007BB">
        <w:fldChar w:fldCharType="end"/>
      </w:r>
      <w:r>
        <w:fldChar w:fldCharType="separate"/>
      </w:r>
      <w:r>
        <w:rPr>
          <w:noProof/>
        </w:rPr>
        <w:t>(</w:t>
      </w:r>
      <w:hyperlink w:anchor="_ENREF_15" w:tooltip="Ferguson, 2013 #136" w:history="1">
        <w:r w:rsidR="00671703">
          <w:rPr>
            <w:noProof/>
          </w:rPr>
          <w:t>Ferguson et al. 2013</w:t>
        </w:r>
      </w:hyperlink>
      <w:r>
        <w:rPr>
          <w:noProof/>
        </w:rPr>
        <w:t xml:space="preserve">, </w:t>
      </w:r>
      <w:hyperlink w:anchor="_ENREF_42" w:tooltip="Pettersen, 2015 #385" w:history="1">
        <w:r w:rsidR="00671703">
          <w:rPr>
            <w:noProof/>
          </w:rPr>
          <w:t>Pettersen et al. 2015</w:t>
        </w:r>
      </w:hyperlink>
      <w:r>
        <w:rPr>
          <w:noProof/>
        </w:rPr>
        <w:t>)</w:t>
      </w:r>
      <w:r>
        <w:fldChar w:fldCharType="end"/>
      </w:r>
      <w:r>
        <w:t xml:space="preserve">. Larger organisms were measured using hermetic 1.8 </w:t>
      </w:r>
      <w:r w:rsidR="0069174F">
        <w:t>l</w:t>
      </w:r>
      <w:r>
        <w:t xml:space="preserve"> chambers with circulating water connected to a 4-channel </w:t>
      </w:r>
      <w:proofErr w:type="spellStart"/>
      <w:r w:rsidRPr="00FD6819">
        <w:t>Firesting</w:t>
      </w:r>
      <w:proofErr w:type="spellEnd"/>
      <w:r w:rsidRPr="00FD6819">
        <w:t xml:space="preserve"> O</w:t>
      </w:r>
      <w:r w:rsidRPr="00FD6819">
        <w:rPr>
          <w:vertAlign w:val="subscript"/>
        </w:rPr>
        <w:t>2</w:t>
      </w:r>
      <w:r w:rsidRPr="00FD6819">
        <w:t xml:space="preserve"> </w:t>
      </w:r>
      <w:r>
        <w:t xml:space="preserve">fiber optic </w:t>
      </w:r>
      <w:r w:rsidRPr="00FD6819">
        <w:t>oxygen meter</w:t>
      </w:r>
      <w:r w:rsidRPr="004B4E32">
        <w:rPr>
          <w:rFonts w:ascii="Times New Roman" w:hAnsi="Times New Roman" w:cs="Times New Roman"/>
        </w:rPr>
        <w:t xml:space="preserve"> </w:t>
      </w:r>
      <w:r>
        <w:rPr>
          <w:rFonts w:ascii="Times New Roman" w:hAnsi="Times New Roman" w:cs="Times New Roman"/>
        </w:rPr>
        <w:t>(Pyro Sciences, Aachen-Germany)</w:t>
      </w:r>
      <w:r>
        <w:t xml:space="preserve">.  Smaller organisms </w:t>
      </w:r>
      <w:r w:rsidRPr="00596E64">
        <w:t xml:space="preserve">were cut </w:t>
      </w:r>
      <w:r>
        <w:t>from</w:t>
      </w:r>
      <w:r w:rsidRPr="00596E64">
        <w:t xml:space="preserve"> acetate sheets and</w:t>
      </w:r>
      <w:r>
        <w:t xml:space="preserve"> </w:t>
      </w:r>
      <w:r w:rsidRPr="00596E64">
        <w:t>placed</w:t>
      </w:r>
      <w:r>
        <w:t xml:space="preserve"> in </w:t>
      </w:r>
      <w:r w:rsidRPr="00596E64">
        <w:t>25m</w:t>
      </w:r>
      <w:r>
        <w:t>L</w:t>
      </w:r>
      <w:r w:rsidRPr="00596E64">
        <w:t xml:space="preserve"> vial</w:t>
      </w:r>
      <w:r>
        <w:t>s</w:t>
      </w:r>
      <w:r>
        <w:rPr>
          <w:rFonts w:ascii="Times New Roman" w:hAnsi="Times New Roman" w:cs="Times New Roman"/>
          <w:sz w:val="18"/>
          <w:szCs w:val="18"/>
        </w:rPr>
        <w:t xml:space="preserve"> </w:t>
      </w:r>
      <w:r>
        <w:t xml:space="preserve">mounted on a 24-channel sensor dish reader </w:t>
      </w:r>
      <w:r w:rsidRPr="002D6DA9">
        <w:t xml:space="preserve">(Sensor Dish Reader SDR, </w:t>
      </w:r>
      <w:proofErr w:type="spellStart"/>
      <w:r w:rsidRPr="002D6DA9">
        <w:t>PreSens</w:t>
      </w:r>
      <w:proofErr w:type="spellEnd"/>
      <w:r>
        <w:t xml:space="preserve">, </w:t>
      </w:r>
      <w:r w:rsidRPr="002D6DA9">
        <w:t>Aachen</w:t>
      </w:r>
      <w:r w:rsidR="0069174F">
        <w:t>-</w:t>
      </w:r>
      <w:r w:rsidRPr="002D6DA9">
        <w:t xml:space="preserve"> Germany</w:t>
      </w:r>
      <w:r>
        <w:t xml:space="preserve">). We chose these systems </w:t>
      </w:r>
      <w:r w:rsidRPr="00E22D94">
        <w:t>because they</w:t>
      </w:r>
      <w:r>
        <w:t xml:space="preserve"> do</w:t>
      </w:r>
      <w:r w:rsidRPr="00E22D94">
        <w:t xml:space="preserve"> not consume oxygen, and </w:t>
      </w:r>
      <w:r>
        <w:t>have</w:t>
      </w:r>
      <w:r w:rsidRPr="00E22D94">
        <w:t xml:space="preserve"> accura</w:t>
      </w:r>
      <w:r>
        <w:t xml:space="preserve">tely estimated oxygen consumption </w:t>
      </w:r>
      <w:r w:rsidR="00CD5069">
        <w:t xml:space="preserve">and tolerance to low oxygen conditions </w:t>
      </w:r>
      <w:r>
        <w:t xml:space="preserve">for marine invertebrates in </w:t>
      </w:r>
      <w:r>
        <w:lastRenderedPageBreak/>
        <w:t>previous studies</w:t>
      </w:r>
      <w:r w:rsidR="0069174F">
        <w:t xml:space="preserve"> </w:t>
      </w:r>
      <w:r w:rsidR="0069174F">
        <w:fldChar w:fldCharType="begin">
          <w:fldData xml:space="preserve">PEVuZE5vdGU+PENpdGU+PEF1dGhvcj5QZXR0ZXJzZW48L0F1dGhvcj48WWVhcj4yMDE1PC9ZZWFy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</w:fldData>
        </w:fldChar>
      </w:r>
      <w:r w:rsidR="008007BB">
        <w:instrText xml:space="preserve"> ADDIN EN.CITE </w:instrText>
      </w:r>
      <w:r w:rsidR="008007BB">
        <w:fldChar w:fldCharType="begin">
          <w:fldData xml:space="preserve">PEVuZE5vdGU+PENpdGU+PEF1dGhvcj5QZXR0ZXJzZW48L0F1dGhvcj48WWVhcj4yMDE1PC9ZZWFy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</w:fldData>
        </w:fldChar>
      </w:r>
      <w:r w:rsidR="008007BB">
        <w:instrText xml:space="preserve"> ADDIN EN.CITE.DATA </w:instrText>
      </w:r>
      <w:r w:rsidR="008007BB">
        <w:fldChar w:fldCharType="end"/>
      </w:r>
      <w:r w:rsidR="0069174F">
        <w:fldChar w:fldCharType="separate"/>
      </w:r>
      <w:r w:rsidR="008007BB">
        <w:rPr>
          <w:noProof/>
        </w:rPr>
        <w:t>(</w:t>
      </w:r>
      <w:hyperlink w:anchor="_ENREF_15" w:tooltip="Ferguson, 2013 #136" w:history="1">
        <w:r w:rsidR="00671703">
          <w:rPr>
            <w:noProof/>
          </w:rPr>
          <w:t>Ferguson et al. 2013</w:t>
        </w:r>
      </w:hyperlink>
      <w:r w:rsidR="008007BB">
        <w:rPr>
          <w:noProof/>
        </w:rPr>
        <w:t xml:space="preserve">, </w:t>
      </w:r>
      <w:hyperlink w:anchor="_ENREF_42" w:tooltip="Pettersen, 2015 #385" w:history="1">
        <w:r w:rsidR="00671703">
          <w:rPr>
            <w:noProof/>
          </w:rPr>
          <w:t>Pettersen et al. 2015</w:t>
        </w:r>
      </w:hyperlink>
      <w:r w:rsidR="008007BB">
        <w:rPr>
          <w:noProof/>
        </w:rPr>
        <w:t>)</w:t>
      </w:r>
      <w:r w:rsidR="0069174F">
        <w:fldChar w:fldCharType="end"/>
      </w:r>
      <w:r w:rsidR="0069174F">
        <w:t xml:space="preserve">. </w:t>
      </w:r>
      <w:r>
        <w:t xml:space="preserve">We filled the chambers and vials with micro-filtered (0.2 </w:t>
      </w:r>
      <w:r w:rsidRPr="00087CEA">
        <w:t>μm</w:t>
      </w:r>
      <w:r>
        <w:t xml:space="preserve">), sterilized seawater that had been kept at 19 </w:t>
      </w:r>
      <w:r w:rsidRPr="00261A10">
        <w:t>°</w:t>
      </w:r>
      <w:r>
        <w:t xml:space="preserve"> C</w:t>
      </w:r>
      <w:r w:rsidRPr="00E22D94">
        <w:t xml:space="preserve"> </w:t>
      </w:r>
      <w:r>
        <w:t xml:space="preserve">with constant aeration for at </w:t>
      </w:r>
      <w:r w:rsidRPr="00E22D94">
        <w:t xml:space="preserve">least 24 hours </w:t>
      </w:r>
      <w:r>
        <w:t>prior to experiments. Rate</w:t>
      </w:r>
      <w:r w:rsidR="00B86496">
        <w:t>s</w:t>
      </w:r>
      <w:r>
        <w:t xml:space="preserve"> of oxygen consumption (VO</w:t>
      </w:r>
      <w:r w:rsidRPr="00B15307">
        <w:rPr>
          <w:vertAlign w:val="subscript"/>
        </w:rPr>
        <w:t>2</w:t>
      </w:r>
      <w:r>
        <w:t>, m</w:t>
      </w:r>
      <w:r w:rsidR="00F746B2">
        <w:t>l</w:t>
      </w:r>
      <w:r>
        <w:t xml:space="preserve"> h</w:t>
      </w:r>
      <w:r w:rsidRPr="00700E21">
        <w:rPr>
          <w:vertAlign w:val="superscript"/>
        </w:rPr>
        <w:t>-1</w:t>
      </w:r>
      <w:r>
        <w:t xml:space="preserve">) </w:t>
      </w:r>
      <w:r w:rsidR="00CD5069">
        <w:t xml:space="preserve">were </w:t>
      </w:r>
      <w:r>
        <w:t>calculated</w:t>
      </w:r>
      <w:r w:rsidR="007B5CE2">
        <w:t xml:space="preserve"> as described in </w:t>
      </w:r>
      <w:r w:rsidR="00B86496">
        <w:t xml:space="preserve">previous studies </w:t>
      </w:r>
      <w:r w:rsidR="00966E06">
        <w:fldChar w:fldCharType="begin">
          <w:fldData xml:space="preserve">PEVuZE5vdGU+PENpdGU+PEF1dGhvcj5GZXJndXNvbjwvQXV0aG9yPjxZZWFyPjIwMTM8L1llYXI+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</w:fldData>
        </w:fldChar>
      </w:r>
      <w:r w:rsidR="008007BB">
        <w:instrText xml:space="preserve"> ADDIN EN.CITE </w:instrText>
      </w:r>
      <w:r w:rsidR="008007BB">
        <w:fldChar w:fldCharType="begin">
          <w:fldData xml:space="preserve">PEVuZE5vdGU+PENpdGU+PEF1dGhvcj5GZXJndXNvbjwvQXV0aG9yPjxZZWFyPjIwMTM8L1llYXI+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</w:fldData>
        </w:fldChar>
      </w:r>
      <w:r w:rsidR="008007BB">
        <w:instrText xml:space="preserve"> ADDIN EN.CITE.DATA </w:instrText>
      </w:r>
      <w:r w:rsidR="008007BB">
        <w:fldChar w:fldCharType="end"/>
      </w:r>
      <w:r w:rsidR="00966E06">
        <w:fldChar w:fldCharType="separate"/>
      </w:r>
      <w:r w:rsidR="00966E06">
        <w:rPr>
          <w:noProof/>
        </w:rPr>
        <w:t>(</w:t>
      </w:r>
      <w:hyperlink w:anchor="_ENREF_61" w:tooltip="White, 2011 #5" w:history="1">
        <w:r w:rsidR="00671703">
          <w:rPr>
            <w:noProof/>
          </w:rPr>
          <w:t>White et al. 2011</w:t>
        </w:r>
      </w:hyperlink>
      <w:r w:rsidR="00966E06">
        <w:rPr>
          <w:noProof/>
        </w:rPr>
        <w:t xml:space="preserve">, </w:t>
      </w:r>
      <w:hyperlink w:anchor="_ENREF_15" w:tooltip="Ferguson, 2013 #136" w:history="1">
        <w:r w:rsidR="00671703">
          <w:rPr>
            <w:noProof/>
          </w:rPr>
          <w:t>Ferguson et al. 2013</w:t>
        </w:r>
      </w:hyperlink>
      <w:r w:rsidR="00966E06">
        <w:rPr>
          <w:noProof/>
        </w:rPr>
        <w:t xml:space="preserve">, </w:t>
      </w:r>
      <w:hyperlink w:anchor="_ENREF_42" w:tooltip="Pettersen, 2015 #385" w:history="1">
        <w:r w:rsidR="00671703">
          <w:rPr>
            <w:noProof/>
          </w:rPr>
          <w:t>Pettersen et al. 2015</w:t>
        </w:r>
      </w:hyperlink>
      <w:r w:rsidR="00966E06">
        <w:rPr>
          <w:noProof/>
        </w:rPr>
        <w:t>)</w:t>
      </w:r>
      <w:r w:rsidR="00966E06">
        <w:fldChar w:fldCharType="end"/>
      </w:r>
      <w:r w:rsidR="00B059D8">
        <w:t>.</w:t>
      </w:r>
      <w:r w:rsidR="00CD5069">
        <w:t xml:space="preserve"> We determined dry mass after the oxygen consumption trials by drying each organism in an oven at 60 </w:t>
      </w:r>
      <w:r w:rsidR="00CD5069" w:rsidRPr="00261A10">
        <w:t>°</w:t>
      </w:r>
      <w:r w:rsidR="00CD5069">
        <w:t xml:space="preserve"> C for one week, then weighing each individual with a precision balance (Adventurer Pro OHAUS, New Jersey, USA) to the </w:t>
      </w:r>
      <w:r w:rsidR="00CD5069" w:rsidRPr="00EF7BCD">
        <w:t>nearest milligram</w:t>
      </w:r>
      <w:r w:rsidR="00CD5069">
        <w:t>.</w:t>
      </w:r>
    </w:p>
    <w:p w14:paraId="538E5472" w14:textId="57C524F0" w:rsidR="007B5CE2" w:rsidRDefault="00B86496" w:rsidP="004B7A00">
      <w:pPr>
        <w:spacing w:line="360" w:lineRule="auto"/>
        <w:ind w:firstLine="567"/>
      </w:pPr>
      <w:r>
        <w:t xml:space="preserve">In contrast to </w:t>
      </w:r>
      <w:r w:rsidR="007B5CE2">
        <w:t>what is observed for most vertebrates</w:t>
      </w:r>
      <w:r>
        <w:t>,</w:t>
      </w:r>
      <w:r w:rsidR="007B5CE2">
        <w:t xml:space="preserve"> where a clear </w:t>
      </w:r>
      <m:oMath>
        <m:sSub>
          <m:sSubPr>
            <m:ctrlPr>
              <w:ins w:id="26" w:author="Diego Barneche" w:date="2016-06-13T07:22:00Z">
                <w:rPr>
                  <w:rFonts w:ascii="Cambria Math" w:hAnsi="Cambria Math"/>
                  <w:i/>
                </w:rPr>
              </w:ins>
            </m:ctrlPr>
          </m:sSubPr>
          <m:e>
            <m:r>
              <w:rPr>
                <w:rFonts w:ascii="Cambria Math" w:hAnsi="Cambria Math"/>
              </w:rPr>
              <m:t>C</m:t>
            </m:r>
          </m:e>
          <m:sub>
            <m:sSub>
              <m:sSubPr>
                <m:ctrlPr>
                  <w:ins w:id="27" w:author="Diego Barneche" w:date="2016-06-13T07:22:00Z">
                    <w:rPr>
                      <w:rFonts w:ascii="Cambria Math" w:hAnsi="Cambria Math"/>
                      <w:i/>
                    </w:rPr>
                  </w:ins>
                </m:ctrlPr>
              </m:sSubPr>
              <m:e>
                <m:r>
                  <w:rPr>
                    <w:rFonts w:ascii="Cambria Math" w:hAnsi="Cambria Math"/>
                  </w:rPr>
                  <m:t>C</m:t>
                </m:r>
              </m:e>
              <m:sub>
                <m:sSub>
                  <m:sSubPr>
                    <m:ctrlPr>
                      <w:ins w:id="28"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00411FF6">
        <w:rPr>
          <w:i/>
          <w:sz w:val="20"/>
          <w:szCs w:val="20"/>
          <w:vertAlign w:val="subscript"/>
        </w:rPr>
        <w:t xml:space="preserve"> </w:t>
      </w:r>
      <w:r w:rsidR="007B5CE2">
        <w:t xml:space="preserve">can be </w:t>
      </w:r>
      <w:r>
        <w:t>discerned</w:t>
      </w:r>
      <w:r w:rsidR="005B50AD">
        <w:t xml:space="preserve"> </w:t>
      </w:r>
      <w:r w:rsidR="007F36BA">
        <w:fldChar w:fldCharType="begin"/>
      </w:r>
      <w:r w:rsidR="007F36BA">
        <w:instrText xml:space="preserve"> ADDIN EN.CITE &lt;EndNote&gt;&lt;Cite&gt;&lt;Author&gt;Marshall&lt;/Author&gt;&lt;Year&gt;2013&lt;/Year&gt;&lt;RecNum&gt;193&lt;/RecNum&gt;&lt;DisplayText&gt;(Marshall et al. 2013)&lt;/DisplayText&gt;&lt;record&gt;&lt;rec-number&gt;193&lt;/rec-number&gt;&lt;foreign-keys&gt;&lt;key app="EN" db-id="wasapzp9xa0dr9etatnpvapgpavfsw25at0e"&gt;193&lt;/key&gt;&lt;/foreign-keys&gt;&lt;ref-type name="Journal Article"&gt;17&lt;/ref-type&gt;&lt;contributors&gt;&lt;authors&gt;&lt;author&gt;Marshall, Dustin J.&lt;/author&gt;&lt;author&gt;Bode, Michael&lt;/author&gt;&lt;author&gt;White, Craig R.&lt;/author&gt;&lt;/authors&gt;&lt;/contributors&gt;&lt;titles&gt;&lt;title&gt;Estimating physiological tolerances - a comparison of traditional approaches to nonlinear regression techniques&lt;/title&gt;&lt;secondary-title&gt;Journal of Experimental Biology&lt;/secondary-title&gt;&lt;/titles&gt;&lt;periodical&gt;&lt;full-title&gt;Journal of Experimental Biology&lt;/full-title&gt;&lt;/periodical&gt;&lt;pages&gt;2176&lt;/pages&gt;&lt;volume&gt;216&lt;/volume&gt;&lt;dates&gt;&lt;year&gt;2013&lt;/year&gt;&lt;/dates&gt;&lt;publisher&gt;Published for the Company of Biologists Ltd. by the Cambridge University Press&lt;/publisher&gt;&lt;isbn&gt;0022-0949&lt;/isbn&gt;&lt;urls&gt;&lt;/urls&gt;&lt;/record&gt;&lt;/Cite&gt;&lt;/EndNote&gt;</w:instrText>
      </w:r>
      <w:r w:rsidR="007F36BA">
        <w:fldChar w:fldCharType="separate"/>
      </w:r>
      <w:r w:rsidR="007F36BA">
        <w:rPr>
          <w:noProof/>
        </w:rPr>
        <w:t>(</w:t>
      </w:r>
      <w:hyperlink w:anchor="_ENREF_33" w:tooltip="Marshall, 2013 #193" w:history="1">
        <w:r w:rsidR="00671703">
          <w:rPr>
            <w:noProof/>
          </w:rPr>
          <w:t>Marshall et al. 2013</w:t>
        </w:r>
      </w:hyperlink>
      <w:r w:rsidR="007F36BA">
        <w:rPr>
          <w:noProof/>
        </w:rPr>
        <w:t>)</w:t>
      </w:r>
      <w:r w:rsidR="007F36BA">
        <w:fldChar w:fldCharType="end"/>
      </w:r>
      <w:r w:rsidR="00CD5069">
        <w:t>, o</w:t>
      </w:r>
      <w:r w:rsidR="007B5CE2">
        <w:t xml:space="preserve">ur </w:t>
      </w:r>
      <w:r w:rsidR="00411FF6" w:rsidRPr="00D0217B">
        <w:rPr>
          <w:i/>
        </w:rPr>
        <w:t>V</w:t>
      </w:r>
      <w:r w:rsidR="00411FF6" w:rsidRPr="00D0217B">
        <w:rPr>
          <w:i/>
          <w:sz w:val="20"/>
          <w:szCs w:val="20"/>
        </w:rPr>
        <w:t>O</w:t>
      </w:r>
      <w:r w:rsidR="00411FF6" w:rsidRPr="00D0217B">
        <w:rPr>
          <w:i/>
          <w:sz w:val="20"/>
          <w:szCs w:val="20"/>
          <w:vertAlign w:val="subscript"/>
        </w:rPr>
        <w:t>2</w:t>
      </w:r>
      <w:r w:rsidR="007B5CE2">
        <w:t xml:space="preserve"> data </w:t>
      </w:r>
      <w:r>
        <w:t xml:space="preserve">were </w:t>
      </w:r>
      <w:r w:rsidR="007B5CE2">
        <w:t xml:space="preserve">curvilinear, </w:t>
      </w:r>
      <w:r>
        <w:t xml:space="preserve">such that there was no </w:t>
      </w:r>
      <w:r w:rsidR="00C24F46">
        <w:t xml:space="preserve">clear point where the organisms transitioned from </w:t>
      </w:r>
      <w:proofErr w:type="spellStart"/>
      <w:r w:rsidR="00C24F46">
        <w:t>oxyregulator</w:t>
      </w:r>
      <w:proofErr w:type="spellEnd"/>
      <w:r w:rsidR="00C24F46">
        <w:t xml:space="preserve"> to </w:t>
      </w:r>
      <w:proofErr w:type="spellStart"/>
      <w:r w:rsidR="00C24F46">
        <w:t>oxyconformer</w:t>
      </w:r>
      <w:proofErr w:type="spellEnd"/>
      <w:r w:rsidR="007B5CE2">
        <w:t xml:space="preserve">. </w:t>
      </w:r>
      <w:r w:rsidR="00C24F46">
        <w:t xml:space="preserve">Instead we fit </w:t>
      </w:r>
      <w:r w:rsidR="007B5CE2">
        <w:t xml:space="preserve">a </w:t>
      </w:r>
      <w:proofErr w:type="spellStart"/>
      <w:r w:rsidR="007B5CE2">
        <w:t>Michaelis-Menten</w:t>
      </w:r>
      <w:proofErr w:type="spellEnd"/>
      <w:r w:rsidR="007B5CE2">
        <w:t xml:space="preserve"> function to our </w:t>
      </w:r>
      <w:r w:rsidR="00D0217B" w:rsidRPr="00D0217B">
        <w:rPr>
          <w:i/>
        </w:rPr>
        <w:t>V</w:t>
      </w:r>
      <w:r w:rsidR="00D0217B" w:rsidRPr="00D0217B">
        <w:rPr>
          <w:i/>
          <w:sz w:val="20"/>
          <w:szCs w:val="20"/>
        </w:rPr>
        <w:t>O</w:t>
      </w:r>
      <w:r w:rsidR="00D0217B" w:rsidRPr="00D0217B">
        <w:rPr>
          <w:i/>
          <w:sz w:val="20"/>
          <w:szCs w:val="20"/>
          <w:vertAlign w:val="subscript"/>
        </w:rPr>
        <w:t>2</w:t>
      </w:r>
      <w:r w:rsidR="00D0217B">
        <w:rPr>
          <w:vertAlign w:val="subscript"/>
        </w:rPr>
        <w:t xml:space="preserve">  </w:t>
      </w:r>
      <w:r w:rsidR="007B5CE2">
        <w:t>consumption data:</w:t>
      </w:r>
      <w:del w:id="29" w:author="Diego Barneche" w:date="2016-06-13T07:51:00Z">
        <w:r w:rsidR="00D0217B" w:rsidDel="005F6487">
          <w:delText xml:space="preserve">    </w:delText>
        </w:r>
      </w:del>
    </w:p>
    <w:p w14:paraId="6F1A4DA7" w14:textId="77777777" w:rsidR="000A780E" w:rsidRDefault="000A780E" w:rsidP="00BE0CD7">
      <w:pPr>
        <w:spacing w:line="360" w:lineRule="auto"/>
      </w:pPr>
    </w:p>
    <w:p w14:paraId="0CF4BDEF" w14:textId="4C40A6B4" w:rsidR="000A780E" w:rsidRDefault="000A780E" w:rsidP="00BE0CD7">
      <w:pPr>
        <w:spacing w:line="360" w:lineRule="auto"/>
      </w:pPr>
      <w:r w:rsidRPr="00411FF6">
        <w:rPr>
          <w:i/>
          <w:sz w:val="20"/>
          <w:szCs w:val="20"/>
        </w:rPr>
        <w:t xml:space="preserve">             </w:t>
      </w:r>
      <w:r w:rsidR="00411FF6">
        <w:rPr>
          <w:i/>
          <w:sz w:val="20"/>
          <w:szCs w:val="20"/>
        </w:rPr>
        <w:t xml:space="preserve">                           </w:t>
      </w:r>
      <w:r w:rsidR="00411FF6" w:rsidRPr="00411FF6">
        <w:rPr>
          <w:i/>
          <w:sz w:val="20"/>
          <w:szCs w:val="20"/>
        </w:rPr>
        <w:t>(1)</w:t>
      </w:r>
      <w:r w:rsidR="00411FF6">
        <w:rPr>
          <w:i/>
        </w:rPr>
        <w:t xml:space="preserve"> </w:t>
      </w:r>
      <w:r>
        <w:rPr>
          <w:i/>
        </w:rPr>
        <w:t xml:space="preserve"> </w:t>
      </w:r>
      <w:r w:rsidR="00411FF6">
        <w:rPr>
          <w:i/>
        </w:rPr>
        <w:t xml:space="preserve">       </w:t>
      </w:r>
      <w:r w:rsidR="00D0217B" w:rsidRPr="00D0217B">
        <w:rPr>
          <w:i/>
        </w:rPr>
        <w:t>V</w:t>
      </w:r>
      <w:r w:rsidR="00D0217B" w:rsidRPr="00D0217B">
        <w:rPr>
          <w:i/>
          <w:sz w:val="20"/>
          <w:szCs w:val="20"/>
        </w:rPr>
        <w:t>O</w:t>
      </w:r>
      <w:r w:rsidR="00D0217B" w:rsidRPr="00D0217B">
        <w:rPr>
          <w:i/>
          <w:sz w:val="20"/>
          <w:szCs w:val="20"/>
          <w:vertAlign w:val="subscript"/>
        </w:rPr>
        <w:t>2</w:t>
      </w:r>
      <w:r>
        <w:rPr>
          <w:i/>
        </w:rPr>
        <w:t xml:space="preserve"> </w:t>
      </w:r>
      <w:r>
        <w:t>= (</w:t>
      </w:r>
      <w:r w:rsidRPr="000A780E">
        <w:rPr>
          <w:i/>
        </w:rPr>
        <w:t>V</w:t>
      </w:r>
      <w:r w:rsidRPr="00B50F8E">
        <w:rPr>
          <w:i/>
          <w:sz w:val="20"/>
          <w:szCs w:val="20"/>
        </w:rPr>
        <w:t>O</w:t>
      </w:r>
      <w:r w:rsidRPr="00B50F8E">
        <w:rPr>
          <w:i/>
          <w:sz w:val="20"/>
          <w:szCs w:val="20"/>
          <w:vertAlign w:val="subscript"/>
        </w:rPr>
        <w:t>2</w:t>
      </w:r>
      <w:r w:rsidRPr="000A780E">
        <w:rPr>
          <w:i/>
          <w:vertAlign w:val="subscript"/>
        </w:rPr>
        <w:t xml:space="preserve"> max</w:t>
      </w:r>
      <w:r>
        <w:t xml:space="preserve"> </w:t>
      </w:r>
      <w:r w:rsidRPr="000A780E">
        <w:t>×</w:t>
      </w:r>
      <w:r>
        <w:t xml:space="preserve"> </w:t>
      </w:r>
      <w:r w:rsidR="00B50F8E">
        <w:rPr>
          <w:i/>
        </w:rPr>
        <w:t>C</w:t>
      </w:r>
      <w:r w:rsidRPr="00B50F8E">
        <w:rPr>
          <w:i/>
          <w:sz w:val="20"/>
          <w:szCs w:val="20"/>
        </w:rPr>
        <w:t>O</w:t>
      </w:r>
      <w:r w:rsidRPr="00B50F8E">
        <w:rPr>
          <w:i/>
          <w:sz w:val="20"/>
          <w:szCs w:val="20"/>
          <w:vertAlign w:val="subscript"/>
        </w:rPr>
        <w:t>2</w:t>
      </w:r>
      <w:r w:rsidRPr="000A780E">
        <w:t>)</w:t>
      </w:r>
      <w:r>
        <w:t>/</w:t>
      </w:r>
      <w:r w:rsidRPr="000A780E">
        <w:rPr>
          <w:i/>
        </w:rPr>
        <w:t xml:space="preserve"> </w:t>
      </w:r>
      <w:r w:rsidR="00EC79E5" w:rsidRPr="00EC79E5">
        <w:t>(</w:t>
      </w:r>
      <w:r w:rsidR="000D0260" w:rsidRPr="000D0260">
        <w:rPr>
          <w:i/>
        </w:rPr>
        <w:t>C</w:t>
      </w:r>
      <w:r w:rsidR="000D0260" w:rsidRPr="000D0260">
        <w:rPr>
          <w:i/>
          <w:sz w:val="18"/>
          <w:szCs w:val="18"/>
        </w:rPr>
        <w:t>50%VO</w:t>
      </w:r>
      <w:r w:rsidR="000D0260" w:rsidRPr="000D0260">
        <w:rPr>
          <w:i/>
          <w:sz w:val="18"/>
          <w:szCs w:val="18"/>
          <w:vertAlign w:val="subscript"/>
        </w:rPr>
        <w:t>2</w:t>
      </w:r>
      <w:r w:rsidR="000D0260" w:rsidRPr="000A780E">
        <w:rPr>
          <w:i/>
          <w:vertAlign w:val="subscript"/>
        </w:rPr>
        <w:t xml:space="preserve"> </w:t>
      </w:r>
      <w:r w:rsidRPr="000A780E">
        <w:t xml:space="preserve">+ </w:t>
      </w:r>
      <w:r w:rsidR="00B50F8E">
        <w:rPr>
          <w:i/>
        </w:rPr>
        <w:t>C</w:t>
      </w:r>
      <w:r w:rsidRPr="00B50F8E">
        <w:rPr>
          <w:i/>
          <w:sz w:val="20"/>
          <w:szCs w:val="20"/>
        </w:rPr>
        <w:t>O</w:t>
      </w:r>
      <w:r w:rsidRPr="00B50F8E">
        <w:rPr>
          <w:i/>
          <w:sz w:val="20"/>
          <w:szCs w:val="20"/>
          <w:vertAlign w:val="subscript"/>
        </w:rPr>
        <w:t>2</w:t>
      </w:r>
      <w:r w:rsidRPr="000A780E">
        <w:t>)</w:t>
      </w:r>
      <w:r>
        <w:t xml:space="preserve"> </w:t>
      </w:r>
      <w:r w:rsidRPr="000A780E">
        <w:t xml:space="preserve"> </w:t>
      </w:r>
    </w:p>
    <w:p w14:paraId="68ADC5E0" w14:textId="77777777" w:rsidR="000A780E" w:rsidRDefault="000A780E" w:rsidP="00BE0CD7">
      <w:pPr>
        <w:spacing w:line="360" w:lineRule="auto"/>
      </w:pPr>
    </w:p>
    <w:p w14:paraId="52B95E01" w14:textId="128C3A83" w:rsidR="007B5CE2" w:rsidRDefault="007B5CE2" w:rsidP="00BE0CD7">
      <w:pPr>
        <w:spacing w:line="360" w:lineRule="auto"/>
      </w:pPr>
      <w:r w:rsidRPr="002C75CA">
        <w:t xml:space="preserve">where </w:t>
      </w:r>
      <w:r w:rsidR="00D0217B" w:rsidRPr="000D0260">
        <w:rPr>
          <w:i/>
        </w:rPr>
        <w:t>V</w:t>
      </w:r>
      <w:r w:rsidR="00D0217B" w:rsidRPr="000D0260">
        <w:rPr>
          <w:i/>
          <w:sz w:val="20"/>
          <w:szCs w:val="20"/>
        </w:rPr>
        <w:t>O</w:t>
      </w:r>
      <w:r w:rsidR="00D0217B" w:rsidRPr="000D0260">
        <w:rPr>
          <w:i/>
          <w:sz w:val="20"/>
          <w:szCs w:val="20"/>
          <w:vertAlign w:val="subscript"/>
        </w:rPr>
        <w:t>2</w:t>
      </w:r>
      <w:r w:rsidR="000A780E" w:rsidRPr="000D0260">
        <w:rPr>
          <w:i/>
          <w:vertAlign w:val="subscript"/>
        </w:rPr>
        <w:t xml:space="preserve"> max</w:t>
      </w:r>
      <w:r w:rsidR="000A780E" w:rsidRPr="002C75CA">
        <w:t xml:space="preserve"> </w:t>
      </w:r>
      <w:r w:rsidRPr="002C75CA">
        <w:t>is an asymptotic</w:t>
      </w:r>
      <w:r w:rsidR="000A780E" w:rsidRPr="002C75CA">
        <w:t xml:space="preserve"> </w:t>
      </w:r>
      <w:r w:rsidR="00E47C82" w:rsidRPr="000D0260">
        <w:rPr>
          <w:i/>
        </w:rPr>
        <w:t>V</w:t>
      </w:r>
      <w:r w:rsidR="00E47C82" w:rsidRPr="000D0260">
        <w:rPr>
          <w:i/>
          <w:sz w:val="20"/>
          <w:szCs w:val="20"/>
        </w:rPr>
        <w:t>O</w:t>
      </w:r>
      <w:r w:rsidR="00E47C82" w:rsidRPr="000D0260">
        <w:rPr>
          <w:i/>
          <w:sz w:val="20"/>
          <w:szCs w:val="20"/>
          <w:vertAlign w:val="subscript"/>
        </w:rPr>
        <w:t>2</w:t>
      </w:r>
      <w:r w:rsidRPr="002C75CA">
        <w:t xml:space="preserve">, and </w:t>
      </w:r>
      <w:r w:rsidR="000D0260" w:rsidRPr="000D0260">
        <w:rPr>
          <w:i/>
        </w:rPr>
        <w:t>C</w:t>
      </w:r>
      <w:r w:rsidR="000D0260" w:rsidRPr="000D0260">
        <w:rPr>
          <w:i/>
          <w:sz w:val="18"/>
          <w:szCs w:val="18"/>
        </w:rPr>
        <w:t>50%VO</w:t>
      </w:r>
      <w:r w:rsidR="000D0260" w:rsidRPr="000D0260">
        <w:rPr>
          <w:i/>
          <w:sz w:val="18"/>
          <w:szCs w:val="18"/>
          <w:vertAlign w:val="subscript"/>
        </w:rPr>
        <w:t>2</w:t>
      </w:r>
      <w:r w:rsidR="002C75CA" w:rsidRPr="002C75CA">
        <w:rPr>
          <w:sz w:val="20"/>
          <w:szCs w:val="20"/>
          <w:vertAlign w:val="subscript"/>
        </w:rPr>
        <w:t xml:space="preserve"> </w:t>
      </w:r>
      <w:r w:rsidRPr="002C75CA">
        <w:t>is the value of</w:t>
      </w:r>
      <w:del w:id="30" w:author="Diego Barneche" w:date="2016-06-13T07:51:00Z">
        <w:r w:rsidRPr="002C75CA" w:rsidDel="00C70FD1">
          <w:delText xml:space="preserve"> </w:delText>
        </w:r>
      </w:del>
      <w:r w:rsidR="00D0217B" w:rsidRPr="002C75CA">
        <w:t xml:space="preserve"> </w:t>
      </w:r>
      <w:r w:rsidR="00C6108C" w:rsidRPr="000D0260">
        <w:rPr>
          <w:i/>
        </w:rPr>
        <w:t>C</w:t>
      </w:r>
      <w:r w:rsidR="00C6108C" w:rsidRPr="000D0260">
        <w:rPr>
          <w:i/>
          <w:sz w:val="20"/>
          <w:szCs w:val="20"/>
        </w:rPr>
        <w:t>O</w:t>
      </w:r>
      <w:r w:rsidR="00C6108C" w:rsidRPr="000D0260">
        <w:rPr>
          <w:i/>
          <w:sz w:val="20"/>
          <w:szCs w:val="20"/>
          <w:vertAlign w:val="subscript"/>
        </w:rPr>
        <w:t>2</w:t>
      </w:r>
      <w:r w:rsidR="00C6108C" w:rsidRPr="002C75CA">
        <w:t xml:space="preserve"> (oxygen </w:t>
      </w:r>
      <w:r w:rsidR="002C75CA" w:rsidRPr="002C75CA">
        <w:t>concentration</w:t>
      </w:r>
      <w:r w:rsidR="00C6108C" w:rsidRPr="002C75CA">
        <w:t>)</w:t>
      </w:r>
      <w:r w:rsidR="00D0217B" w:rsidRPr="002C75CA">
        <w:t xml:space="preserve"> </w:t>
      </w:r>
      <w:r w:rsidRPr="002C75CA">
        <w:t>where</w:t>
      </w:r>
      <w:r w:rsidR="00D0217B" w:rsidRPr="002C75CA">
        <w:t xml:space="preserve"> </w:t>
      </w:r>
      <w:r w:rsidR="002C75CA" w:rsidRPr="000D0260">
        <w:rPr>
          <w:i/>
        </w:rPr>
        <w:t>V</w:t>
      </w:r>
      <w:r w:rsidR="002C75CA" w:rsidRPr="000D0260">
        <w:rPr>
          <w:i/>
          <w:sz w:val="20"/>
          <w:szCs w:val="20"/>
        </w:rPr>
        <w:t>O</w:t>
      </w:r>
      <w:r w:rsidR="002C75CA" w:rsidRPr="000D0260">
        <w:rPr>
          <w:i/>
          <w:sz w:val="20"/>
          <w:szCs w:val="20"/>
          <w:vertAlign w:val="subscript"/>
        </w:rPr>
        <w:t>2</w:t>
      </w:r>
      <w:r w:rsidR="002C75CA" w:rsidRPr="000D0260">
        <w:rPr>
          <w:i/>
        </w:rPr>
        <w:t>=</w:t>
      </w:r>
      <w:r w:rsidR="00D0217B" w:rsidRPr="000D0260">
        <w:rPr>
          <w:i/>
        </w:rPr>
        <w:t>V</w:t>
      </w:r>
      <w:r w:rsidR="00D0217B" w:rsidRPr="000D0260">
        <w:rPr>
          <w:i/>
          <w:sz w:val="20"/>
          <w:szCs w:val="20"/>
        </w:rPr>
        <w:t>O</w:t>
      </w:r>
      <w:r w:rsidR="00D0217B" w:rsidRPr="000D0260">
        <w:rPr>
          <w:i/>
          <w:sz w:val="20"/>
          <w:szCs w:val="20"/>
          <w:vertAlign w:val="subscript"/>
        </w:rPr>
        <w:t>2</w:t>
      </w:r>
      <w:r w:rsidR="00D0217B" w:rsidRPr="000D0260">
        <w:rPr>
          <w:i/>
          <w:vertAlign w:val="subscript"/>
        </w:rPr>
        <w:t xml:space="preserve"> max</w:t>
      </w:r>
      <w:r w:rsidR="00D0217B" w:rsidRPr="000D0260">
        <w:rPr>
          <w:i/>
        </w:rPr>
        <w:t xml:space="preserve"> /2</w:t>
      </w:r>
      <w:r w:rsidRPr="0054524A">
        <w:rPr>
          <w:b/>
        </w:rPr>
        <w:t>.</w:t>
      </w:r>
      <w:r>
        <w:t xml:space="preserve"> Importantly, in order to achieve model convergence (see description of statistical methods below), we employ a two-step transformation to</w:t>
      </w:r>
      <w:r w:rsidR="00846BFC">
        <w:t xml:space="preserve"> </w:t>
      </w:r>
      <w:r w:rsidR="00846BFC" w:rsidRPr="00D0217B">
        <w:rPr>
          <w:i/>
        </w:rPr>
        <w:t>V</w:t>
      </w:r>
      <w:r w:rsidR="00846BFC" w:rsidRPr="00D0217B">
        <w:rPr>
          <w:i/>
          <w:sz w:val="20"/>
          <w:szCs w:val="20"/>
        </w:rPr>
        <w:t>O</w:t>
      </w:r>
      <w:r w:rsidR="00846BFC" w:rsidRPr="00D0217B">
        <w:rPr>
          <w:i/>
          <w:sz w:val="20"/>
          <w:szCs w:val="20"/>
          <w:vertAlign w:val="subscript"/>
        </w:rPr>
        <w:t>2</w:t>
      </w:r>
      <w:r>
        <w:t xml:space="preserve">. First, we transform </w:t>
      </w:r>
      <w:r w:rsidR="00846BFC" w:rsidRPr="00D0217B">
        <w:rPr>
          <w:i/>
        </w:rPr>
        <w:t>V</w:t>
      </w:r>
      <w:r w:rsidR="00846BFC" w:rsidRPr="00D0217B">
        <w:rPr>
          <w:i/>
          <w:sz w:val="20"/>
          <w:szCs w:val="20"/>
        </w:rPr>
        <w:t>O</w:t>
      </w:r>
      <w:r w:rsidR="00846BFC" w:rsidRPr="00D0217B">
        <w:rPr>
          <w:i/>
          <w:sz w:val="20"/>
          <w:szCs w:val="20"/>
          <w:vertAlign w:val="subscript"/>
        </w:rPr>
        <w:t>2</w:t>
      </w:r>
      <w:r w:rsidR="00846BFC">
        <w:rPr>
          <w:vertAlign w:val="subscript"/>
        </w:rPr>
        <w:t xml:space="preserve"> </w:t>
      </w:r>
      <w:r>
        <w:t xml:space="preserve">to mass-specific </w:t>
      </w:r>
      <w:r w:rsidR="00846BFC" w:rsidRPr="00D0217B">
        <w:rPr>
          <w:i/>
        </w:rPr>
        <w:t>V</w:t>
      </w:r>
      <w:r w:rsidR="00846BFC" w:rsidRPr="00D0217B">
        <w:rPr>
          <w:i/>
          <w:sz w:val="20"/>
          <w:szCs w:val="20"/>
        </w:rPr>
        <w:t>O</w:t>
      </w:r>
      <w:r w:rsidR="00846BFC" w:rsidRPr="00D0217B">
        <w:rPr>
          <w:i/>
          <w:sz w:val="20"/>
          <w:szCs w:val="20"/>
          <w:vertAlign w:val="subscript"/>
        </w:rPr>
        <w:t>2</w:t>
      </w:r>
      <w:r>
        <w:t xml:space="preserve"> (i.e., </w:t>
      </w:r>
      <w:del w:id="31" w:author="Diego Barneche" w:date="2016-06-13T07:51:00Z">
        <w:r w:rsidR="00846BFC" w:rsidDel="00C70FD1">
          <w:delText xml:space="preserve"> </w:delText>
        </w:r>
      </w:del>
      <w:r w:rsidR="00846BFC" w:rsidRPr="00D0217B">
        <w:rPr>
          <w:i/>
        </w:rPr>
        <w:t>V</w:t>
      </w:r>
      <w:r w:rsidR="00846BFC" w:rsidRPr="00D0217B">
        <w:rPr>
          <w:i/>
          <w:sz w:val="20"/>
          <w:szCs w:val="20"/>
        </w:rPr>
        <w:t>O</w:t>
      </w:r>
      <w:r w:rsidR="00846BFC" w:rsidRPr="00D0217B">
        <w:rPr>
          <w:i/>
          <w:sz w:val="20"/>
          <w:szCs w:val="20"/>
          <w:vertAlign w:val="subscript"/>
        </w:rPr>
        <w:t>2</w:t>
      </w:r>
      <w:r w:rsidR="00846BFC">
        <w:t>/</w:t>
      </w:r>
      <w:r w:rsidR="00411FF6">
        <w:t xml:space="preserve"> </w:t>
      </w:r>
      <w:proofErr w:type="spellStart"/>
      <w:r w:rsidR="00411FF6">
        <w:t>M</w:t>
      </w:r>
      <w:r w:rsidR="00411FF6" w:rsidRPr="00411FF6">
        <w:rPr>
          <w:vertAlign w:val="subscript"/>
        </w:rPr>
        <w:t>i</w:t>
      </w:r>
      <w:proofErr w:type="spellEnd"/>
      <w:r w:rsidR="00411FF6">
        <w:rPr>
          <w:vertAlign w:val="subscript"/>
        </w:rPr>
        <w:t xml:space="preserve"> </w:t>
      </w:r>
      <w:r>
        <w:t xml:space="preserve">where  </w:t>
      </w:r>
      <w:proofErr w:type="spellStart"/>
      <w:r w:rsidR="00411FF6" w:rsidRPr="000D0260">
        <w:rPr>
          <w:i/>
        </w:rPr>
        <w:t>M</w:t>
      </w:r>
      <w:r w:rsidR="00411FF6" w:rsidRPr="000D0260">
        <w:rPr>
          <w:i/>
          <w:vertAlign w:val="subscript"/>
        </w:rPr>
        <w:t>i</w:t>
      </w:r>
      <w:proofErr w:type="spellEnd"/>
      <w:r w:rsidR="00411FF6">
        <w:t xml:space="preserve"> is individual mass in </w:t>
      </w:r>
      <w:r>
        <w:t xml:space="preserve">g) in order to reduce the discrepancy in </w:t>
      </w:r>
      <w:r w:rsidR="000D0260" w:rsidRPr="00D0217B">
        <w:rPr>
          <w:i/>
        </w:rPr>
        <w:t>V</w:t>
      </w:r>
      <w:r w:rsidR="000D0260" w:rsidRPr="00D0217B">
        <w:rPr>
          <w:i/>
          <w:sz w:val="20"/>
          <w:szCs w:val="20"/>
        </w:rPr>
        <w:t>O</w:t>
      </w:r>
      <w:r w:rsidR="000D0260" w:rsidRPr="00D0217B">
        <w:rPr>
          <w:i/>
          <w:sz w:val="20"/>
          <w:szCs w:val="20"/>
          <w:vertAlign w:val="subscript"/>
        </w:rPr>
        <w:t>2</w:t>
      </w:r>
      <w:r w:rsidR="000D0260">
        <w:rPr>
          <w:i/>
          <w:sz w:val="20"/>
          <w:szCs w:val="20"/>
          <w:vertAlign w:val="subscript"/>
        </w:rPr>
        <w:t xml:space="preserve"> </w:t>
      </w:r>
      <w:r>
        <w:t xml:space="preserve">between individuals. Second, for each individual, we </w:t>
      </w:r>
      <w:r w:rsidR="00EC4799">
        <w:t>standardize</w:t>
      </w:r>
      <w:r>
        <w:t xml:space="preserve"> the mass-specific </w:t>
      </w:r>
      <w:r w:rsidR="000D0260" w:rsidRPr="00D0217B">
        <w:rPr>
          <w:i/>
        </w:rPr>
        <w:t>V</w:t>
      </w:r>
      <w:r w:rsidR="000D0260" w:rsidRPr="00D0217B">
        <w:rPr>
          <w:i/>
          <w:sz w:val="20"/>
          <w:szCs w:val="20"/>
        </w:rPr>
        <w:t>O</w:t>
      </w:r>
      <w:r w:rsidR="000D0260" w:rsidRPr="00D0217B">
        <w:rPr>
          <w:i/>
          <w:sz w:val="20"/>
          <w:szCs w:val="20"/>
          <w:vertAlign w:val="subscript"/>
        </w:rPr>
        <w:t>2</w:t>
      </w:r>
      <w:r w:rsidR="00411FF6">
        <w:rPr>
          <w:vertAlign w:val="subscript"/>
        </w:rPr>
        <w:t xml:space="preserve"> </w:t>
      </w:r>
      <w:r>
        <w:t>based on its maximum value, so all individuals present a relative mass-specif</w:t>
      </w:r>
      <w:r w:rsidR="00C6108C">
        <w:t xml:space="preserve">ic </w:t>
      </w:r>
      <w:r w:rsidR="00411FF6" w:rsidRPr="00D0217B">
        <w:rPr>
          <w:i/>
        </w:rPr>
        <w:t>V</w:t>
      </w:r>
      <w:r w:rsidR="00411FF6" w:rsidRPr="00D0217B">
        <w:rPr>
          <w:i/>
          <w:sz w:val="20"/>
          <w:szCs w:val="20"/>
        </w:rPr>
        <w:t>O</w:t>
      </w:r>
      <w:r w:rsidR="00411FF6" w:rsidRPr="00D0217B">
        <w:rPr>
          <w:i/>
          <w:sz w:val="20"/>
          <w:szCs w:val="20"/>
          <w:vertAlign w:val="subscript"/>
        </w:rPr>
        <w:t>2</w:t>
      </w:r>
      <w:r w:rsidR="00411FF6">
        <w:t xml:space="preserve"> </w:t>
      </w:r>
      <w:r>
        <w:t>bounded between zero and one.</w:t>
      </w:r>
    </w:p>
    <w:p w14:paraId="32FB0A47" w14:textId="77777777" w:rsidR="00411FF6" w:rsidRDefault="00411FF6" w:rsidP="007B5CE2">
      <w:pPr>
        <w:rPr>
          <w:i/>
        </w:rPr>
      </w:pPr>
    </w:p>
    <w:p w14:paraId="05A9B892" w14:textId="77777777" w:rsidR="00BE0CD7" w:rsidRDefault="007B5CE2" w:rsidP="007B5CE2">
      <w:pPr>
        <w:rPr>
          <w:i/>
        </w:rPr>
      </w:pPr>
      <w:r>
        <w:rPr>
          <w:i/>
        </w:rPr>
        <w:t>Statistical tests</w:t>
      </w:r>
    </w:p>
    <w:p w14:paraId="33316359" w14:textId="77777777" w:rsidR="00BE0CD7" w:rsidRDefault="00BE0CD7" w:rsidP="00BE0CD7">
      <w:pPr>
        <w:widowControl w:val="0"/>
        <w:autoSpaceDE w:val="0"/>
        <w:autoSpaceDN w:val="0"/>
        <w:adjustRightInd w:val="0"/>
        <w:spacing w:line="360" w:lineRule="auto"/>
        <w:ind w:firstLine="567"/>
      </w:pPr>
    </w:p>
    <w:p w14:paraId="4E08FBB1" w14:textId="3F85B7AA" w:rsidR="007B5CE2" w:rsidRDefault="00BE0CD7" w:rsidP="00EC79E5">
      <w:pPr>
        <w:widowControl w:val="0"/>
        <w:autoSpaceDE w:val="0"/>
        <w:autoSpaceDN w:val="0"/>
        <w:adjustRightInd w:val="0"/>
        <w:spacing w:line="360" w:lineRule="auto"/>
        <w:ind w:firstLine="567"/>
      </w:pPr>
      <w:r>
        <w:t>Sites were ranked according to the average of their water flow.  The effects of water flow on oxygen availability in the field were analyzed</w:t>
      </w:r>
      <w:r w:rsidR="001559F9">
        <w:t xml:space="preserve"> using</w:t>
      </w:r>
      <w:r>
        <w:t xml:space="preserve"> </w:t>
      </w:r>
      <w:r w:rsidR="00791B12">
        <w:t xml:space="preserve">linear models and </w:t>
      </w:r>
      <w:r>
        <w:t>mixed linear models. Ranking of each site</w:t>
      </w:r>
      <w:r w:rsidR="00C24F46">
        <w:t xml:space="preserve"> according to flow</w:t>
      </w:r>
      <w:r>
        <w:t xml:space="preserve"> was a fixed factor and sampling location and time (day) were random factors. </w:t>
      </w:r>
      <w:r w:rsidR="00966E06">
        <w:t xml:space="preserve">For </w:t>
      </w:r>
      <w:r w:rsidR="000D0260" w:rsidRPr="000D0260">
        <w:rPr>
          <w:i/>
        </w:rPr>
        <w:t>C</w:t>
      </w:r>
      <w:r w:rsidR="000D0260" w:rsidRPr="000D0260">
        <w:rPr>
          <w:i/>
          <w:sz w:val="18"/>
          <w:szCs w:val="18"/>
        </w:rPr>
        <w:t>50%VO</w:t>
      </w:r>
      <w:r w:rsidR="000D0260" w:rsidRPr="000D0260">
        <w:rPr>
          <w:i/>
          <w:sz w:val="18"/>
          <w:szCs w:val="18"/>
          <w:vertAlign w:val="subscript"/>
        </w:rPr>
        <w:t>2</w:t>
      </w:r>
      <w:r w:rsidR="000D0260" w:rsidRPr="000A780E">
        <w:rPr>
          <w:i/>
          <w:vertAlign w:val="subscript"/>
        </w:rPr>
        <w:t xml:space="preserve"> </w:t>
      </w:r>
      <w:r w:rsidR="00966E06">
        <w:t>models w</w:t>
      </w:r>
      <w:r w:rsidR="00411FF6">
        <w:t>e fit equation</w:t>
      </w:r>
      <w:del w:id="32" w:author="Diego Barneche" w:date="2016-06-13T07:52:00Z">
        <w:r w:rsidR="00411FF6" w:rsidDel="00C70FD1">
          <w:delText xml:space="preserve"> </w:delText>
        </w:r>
      </w:del>
      <w:r w:rsidR="00411FF6">
        <w:rPr>
          <w:i/>
          <w:sz w:val="20"/>
          <w:szCs w:val="20"/>
        </w:rPr>
        <w:t xml:space="preserve"> </w:t>
      </w:r>
      <w:del w:id="33" w:author="Diego Barneche" w:date="2016-06-13T07:52:00Z">
        <w:r w:rsidR="00411FF6" w:rsidDel="00C70FD1">
          <w:rPr>
            <w:i/>
            <w:sz w:val="20"/>
            <w:szCs w:val="20"/>
          </w:rPr>
          <w:delText xml:space="preserve"> </w:delText>
        </w:r>
      </w:del>
      <w:r w:rsidR="00411FF6" w:rsidRPr="00411FF6">
        <w:rPr>
          <w:i/>
          <w:sz w:val="20"/>
          <w:szCs w:val="20"/>
        </w:rPr>
        <w:t>(1)</w:t>
      </w:r>
      <w:r w:rsidR="00411FF6">
        <w:rPr>
          <w:i/>
        </w:rPr>
        <w:t xml:space="preserve"> </w:t>
      </w:r>
      <w:r w:rsidR="007B5CE2">
        <w:t xml:space="preserve">above in </w:t>
      </w:r>
      <w:ins w:id="34" w:author="Diego Barneche" w:date="2016-06-13T07:52:00Z">
        <w:r w:rsidR="00C70FD1">
          <w:t xml:space="preserve">a </w:t>
        </w:r>
      </w:ins>
      <w:r w:rsidR="007B5CE2">
        <w:t xml:space="preserve">Bayesian framework by calling </w:t>
      </w:r>
      <w:r w:rsidR="007B5CE2">
        <w:rPr>
          <w:i/>
        </w:rPr>
        <w:t>JAGS</w:t>
      </w:r>
      <w:r w:rsidR="007B5CE2">
        <w:t xml:space="preserve"> version 4.2.0 from the R package </w:t>
      </w:r>
      <w:r w:rsidR="007B5CE2">
        <w:rPr>
          <w:i/>
        </w:rPr>
        <w:t>R2jags</w:t>
      </w:r>
      <w:r w:rsidR="007B5CE2">
        <w:t xml:space="preserve"> version 0.05-6 (Su and </w:t>
      </w:r>
      <w:proofErr w:type="spellStart"/>
      <w:r w:rsidR="007B5CE2">
        <w:t>Yajima</w:t>
      </w:r>
      <w:proofErr w:type="spellEnd"/>
      <w:r w:rsidR="007B5CE2">
        <w:t xml:space="preserve"> 2015) in order to derive posterior distributions and associated 95% credible intervals (CIs) for the fitted parameters</w:t>
      </w:r>
      <w:r w:rsidR="00411FF6">
        <w:t xml:space="preserve">, </w:t>
      </w:r>
      <w:r w:rsidR="00411FF6" w:rsidRPr="000A780E">
        <w:rPr>
          <w:i/>
        </w:rPr>
        <w:lastRenderedPageBreak/>
        <w:t>VO</w:t>
      </w:r>
      <w:r w:rsidR="00411FF6" w:rsidRPr="000A780E">
        <w:rPr>
          <w:i/>
          <w:vertAlign w:val="subscript"/>
        </w:rPr>
        <w:t>2 max</w:t>
      </w:r>
      <w:r w:rsidR="00411FF6">
        <w:t xml:space="preserve">  and </w:t>
      </w:r>
      <w:r w:rsidR="000D0260" w:rsidRPr="000D0260">
        <w:rPr>
          <w:i/>
        </w:rPr>
        <w:t>C</w:t>
      </w:r>
      <w:r w:rsidR="000D0260" w:rsidRPr="000D0260">
        <w:rPr>
          <w:i/>
          <w:sz w:val="18"/>
          <w:szCs w:val="18"/>
        </w:rPr>
        <w:t>50%VO</w:t>
      </w:r>
      <w:r w:rsidR="000D0260" w:rsidRPr="000D0260">
        <w:rPr>
          <w:i/>
          <w:sz w:val="18"/>
          <w:szCs w:val="18"/>
          <w:vertAlign w:val="subscript"/>
        </w:rPr>
        <w:t>2</w:t>
      </w:r>
      <w:r w:rsidR="00FB1094">
        <w:t>.</w:t>
      </w:r>
      <w:ins w:id="35" w:author="Diego Barneche" w:date="2016-06-13T07:53:00Z">
        <w:r w:rsidR="00C70FD1">
          <w:t xml:space="preserve"> </w:t>
        </w:r>
      </w:ins>
      <w:r w:rsidR="007B5CE2">
        <w:t xml:space="preserve">We allow </w:t>
      </w:r>
      <w:r w:rsidR="00411FF6" w:rsidRPr="000A780E">
        <w:rPr>
          <w:i/>
        </w:rPr>
        <w:t>VO</w:t>
      </w:r>
      <w:r w:rsidR="00411FF6" w:rsidRPr="000A780E">
        <w:rPr>
          <w:i/>
          <w:vertAlign w:val="subscript"/>
        </w:rPr>
        <w:t>2 max</w:t>
      </w:r>
      <w:r w:rsidR="00411FF6">
        <w:t xml:space="preserve"> </w:t>
      </w:r>
      <w:del w:id="36" w:author="Diego Barneche" w:date="2016-06-13T07:53:00Z">
        <w:r w:rsidR="00411FF6" w:rsidDel="00C70FD1">
          <w:delText xml:space="preserve"> </w:delText>
        </w:r>
      </w:del>
      <w:r w:rsidR="007B5CE2">
        <w:t xml:space="preserve">and </w:t>
      </w:r>
      <w:r w:rsidR="00411FF6">
        <w:t xml:space="preserve"> </w:t>
      </w:r>
      <w:r w:rsidR="00FB1094" w:rsidRPr="000D0260">
        <w:rPr>
          <w:i/>
        </w:rPr>
        <w:t>C</w:t>
      </w:r>
      <w:r w:rsidR="00FB1094" w:rsidRPr="000D0260">
        <w:rPr>
          <w:i/>
          <w:sz w:val="18"/>
          <w:szCs w:val="18"/>
        </w:rPr>
        <w:t>50%VO</w:t>
      </w:r>
      <w:r w:rsidR="00FB1094" w:rsidRPr="000D0260">
        <w:rPr>
          <w:i/>
          <w:sz w:val="18"/>
          <w:szCs w:val="18"/>
          <w:vertAlign w:val="subscript"/>
        </w:rPr>
        <w:t>2</w:t>
      </w:r>
      <w:r w:rsidR="00FB1094" w:rsidRPr="000A780E">
        <w:rPr>
          <w:i/>
          <w:vertAlign w:val="subscript"/>
        </w:rPr>
        <w:t xml:space="preserve"> </w:t>
      </w:r>
      <w:r w:rsidR="007B5CE2">
        <w:t>to vary randomly among species. Random effects were assumed to be normally distributed, with means of 0. Fitted parameters were assigned priors that were vague (i.e. locally uniform over the regi</w:t>
      </w:r>
      <w:r w:rsidR="007A3DB1">
        <w:t>on supported by the likelihood</w:t>
      </w:r>
      <w:r w:rsidR="007A3DB1" w:rsidRPr="00814D91">
        <w:t xml:space="preserve">) </w:t>
      </w:r>
      <w:r w:rsidR="007B5CE2" w:rsidRPr="00814D91">
        <w:t>(</w:t>
      </w:r>
      <w:commentRangeStart w:id="37"/>
      <w:proofErr w:type="spellStart"/>
      <w:r w:rsidR="007B5CE2" w:rsidRPr="006009D9">
        <w:rPr>
          <w:b/>
        </w:rPr>
        <w:t>Kruschke</w:t>
      </w:r>
      <w:proofErr w:type="spellEnd"/>
      <w:r w:rsidR="007B5CE2" w:rsidRPr="006009D9">
        <w:rPr>
          <w:b/>
        </w:rPr>
        <w:t xml:space="preserve"> 2014</w:t>
      </w:r>
      <w:commentRangeEnd w:id="37"/>
      <w:r w:rsidR="00C70FD1">
        <w:rPr>
          <w:rStyle w:val="CommentReference"/>
        </w:rPr>
        <w:commentReference w:id="37"/>
      </w:r>
      <w:r w:rsidR="007B5CE2" w:rsidRPr="00814D91">
        <w:t>).</w:t>
      </w:r>
      <w:r w:rsidR="007B5CE2">
        <w:t xml:space="preserve"> The posterior distributions of model parameters were estimated using Markov chain Monte Carlo (MCMC) methods by constructing three chains of 500,000 steps each. Chains were thinned using a 500-step interval, so a total of 3,000 steps were retained to estimate posterior distributions (i.e. 3 </w:t>
      </w:r>
      <m:oMath>
        <m:r>
          <w:rPr>
            <w:rFonts w:ascii="Cambria Math" w:hAnsi="Cambria Math"/>
          </w:rPr>
          <m:t>×</m:t>
        </m:r>
      </m:oMath>
      <w:r w:rsidR="007B5CE2">
        <w:t xml:space="preserve"> 500,000/500 = </w:t>
      </w:r>
      <w:r w:rsidR="001559F9">
        <w:t>3</w:t>
      </w:r>
      <w:r w:rsidR="007B5CE2">
        <w:t>,000).</w:t>
      </w:r>
      <w:r w:rsidR="00EC79E5">
        <w:t xml:space="preserve"> </w:t>
      </w:r>
      <w:r w:rsidR="007B5CE2">
        <w:t>We use the species-specific estimates (</w:t>
      </w:r>
      <w:r w:rsidR="007B5CE2">
        <w:rPr>
          <w:i/>
        </w:rPr>
        <w:t>n</w:t>
      </w:r>
      <w:r w:rsidR="007B5CE2">
        <w:t xml:space="preserve"> = 14) for </w:t>
      </w:r>
      <w:r w:rsidR="00FB1094" w:rsidRPr="000D0260">
        <w:rPr>
          <w:i/>
        </w:rPr>
        <w:t>C</w:t>
      </w:r>
      <w:r w:rsidR="00FB1094" w:rsidRPr="000D0260">
        <w:rPr>
          <w:i/>
          <w:sz w:val="18"/>
          <w:szCs w:val="18"/>
        </w:rPr>
        <w:t>50%VO</w:t>
      </w:r>
      <w:r w:rsidR="00FB1094" w:rsidRPr="000D0260">
        <w:rPr>
          <w:i/>
          <w:sz w:val="18"/>
          <w:szCs w:val="18"/>
          <w:vertAlign w:val="subscript"/>
        </w:rPr>
        <w:t>2</w:t>
      </w:r>
      <w:r w:rsidR="00FB1094" w:rsidRPr="000A780E">
        <w:rPr>
          <w:i/>
          <w:vertAlign w:val="subscript"/>
        </w:rPr>
        <w:t xml:space="preserve"> </w:t>
      </w:r>
      <w:r w:rsidR="007B5CE2">
        <w:t xml:space="preserve">obtained in </w:t>
      </w:r>
      <w:r w:rsidR="007B5CE2">
        <w:rPr>
          <w:i/>
        </w:rPr>
        <w:t>JAGS</w:t>
      </w:r>
      <w:r w:rsidR="007B5CE2">
        <w:t xml:space="preserve"> in order to fit three separate ANOVA’s: one to test for differences in between species status (native and invasive), a second to test for differences in</w:t>
      </w:r>
      <w:r w:rsidRPr="00BE0CD7">
        <w:rPr>
          <w:i/>
        </w:rPr>
        <w:t xml:space="preserve"> </w:t>
      </w:r>
      <w:r w:rsidR="00FB1094" w:rsidRPr="000D0260">
        <w:rPr>
          <w:i/>
        </w:rPr>
        <w:t>C</w:t>
      </w:r>
      <w:r w:rsidR="00FB1094" w:rsidRPr="000D0260">
        <w:rPr>
          <w:i/>
          <w:sz w:val="18"/>
          <w:szCs w:val="18"/>
        </w:rPr>
        <w:t>50%VO</w:t>
      </w:r>
      <w:r w:rsidR="00FB1094" w:rsidRPr="000D0260">
        <w:rPr>
          <w:i/>
          <w:sz w:val="18"/>
          <w:szCs w:val="18"/>
          <w:vertAlign w:val="subscript"/>
        </w:rPr>
        <w:t>2</w:t>
      </w:r>
      <w:r w:rsidR="00FB1094" w:rsidRPr="000A780E">
        <w:rPr>
          <w:i/>
          <w:vertAlign w:val="subscript"/>
        </w:rPr>
        <w:t xml:space="preserve"> </w:t>
      </w:r>
      <w:r w:rsidR="007B5CE2">
        <w:t xml:space="preserve">between species shape (erect and flat), and a third one to test for differences </w:t>
      </w:r>
      <w:r w:rsidR="00EC4799">
        <w:t xml:space="preserve">in </w:t>
      </w:r>
      <w:r w:rsidR="00FB1094" w:rsidRPr="000D0260">
        <w:rPr>
          <w:i/>
        </w:rPr>
        <w:t>C</w:t>
      </w:r>
      <w:r w:rsidR="00FB1094" w:rsidRPr="000D0260">
        <w:rPr>
          <w:i/>
          <w:sz w:val="18"/>
          <w:szCs w:val="18"/>
        </w:rPr>
        <w:t>50%VO</w:t>
      </w:r>
      <w:r w:rsidR="00FB1094" w:rsidRPr="000D0260">
        <w:rPr>
          <w:i/>
          <w:sz w:val="18"/>
          <w:szCs w:val="18"/>
          <w:vertAlign w:val="subscript"/>
        </w:rPr>
        <w:t>2</w:t>
      </w:r>
      <w:r w:rsidR="00FB1094" w:rsidRPr="000A780E">
        <w:rPr>
          <w:i/>
          <w:vertAlign w:val="subscript"/>
        </w:rPr>
        <w:t xml:space="preserve"> </w:t>
      </w:r>
      <w:r w:rsidR="007B5CE2">
        <w:t xml:space="preserve">between </w:t>
      </w:r>
      <w:r w:rsidR="007B5CE2">
        <w:rPr>
          <w:i/>
        </w:rPr>
        <w:t>erect</w:t>
      </w:r>
      <w:r w:rsidR="007B5CE2">
        <w:t xml:space="preserve"> species status (native and invasive). Ideally, a </w:t>
      </w:r>
      <w:r w:rsidR="00EC4799">
        <w:t>fairer</w:t>
      </w:r>
      <w:r w:rsidR="007B5CE2">
        <w:t xml:space="preserve"> test would be represented by a two-way ANOVA with a formal statistical interaction between status and shape. However, given that we only have 14 species in our dataset, doing so would most likely </w:t>
      </w:r>
      <w:proofErr w:type="spellStart"/>
      <w:r w:rsidR="007B5CE2">
        <w:t>overfit</w:t>
      </w:r>
      <w:proofErr w:type="spellEnd"/>
      <w:r w:rsidR="007B5CE2">
        <w:t xml:space="preserve"> the data (i.e. too many parameters to be estimated from few observations), so our approach is conservative. We fit these ANOVA’s for each one of the 3,000 MCMC parameter estimates in order to obtain a ‘full posterior distribution’ of differences in </w:t>
      </w:r>
      <w:r w:rsidR="00FB1094" w:rsidRPr="000D0260">
        <w:rPr>
          <w:i/>
        </w:rPr>
        <w:t>C</w:t>
      </w:r>
      <w:r w:rsidR="00FB1094" w:rsidRPr="000D0260">
        <w:rPr>
          <w:i/>
          <w:sz w:val="18"/>
          <w:szCs w:val="18"/>
        </w:rPr>
        <w:t>50%VO</w:t>
      </w:r>
      <w:r w:rsidR="00FB1094" w:rsidRPr="000D0260">
        <w:rPr>
          <w:i/>
          <w:sz w:val="18"/>
          <w:szCs w:val="18"/>
          <w:vertAlign w:val="subscript"/>
        </w:rPr>
        <w:t>2</w:t>
      </w:r>
      <w:r w:rsidR="00FB1094" w:rsidRPr="000A780E">
        <w:rPr>
          <w:i/>
          <w:vertAlign w:val="subscript"/>
        </w:rPr>
        <w:t xml:space="preserve"> </w:t>
      </w:r>
      <w:r w:rsidR="007B5CE2">
        <w:t>between categories (status or shape). Statistical significance is judged by the lack of overlap between such distributions.</w:t>
      </w:r>
    </w:p>
    <w:p w14:paraId="2223F959" w14:textId="77777777" w:rsidR="004579B2" w:rsidRDefault="004579B2" w:rsidP="00A92354">
      <w:pPr>
        <w:spacing w:line="360" w:lineRule="auto"/>
        <w:rPr>
          <w:b/>
        </w:rPr>
      </w:pPr>
    </w:p>
    <w:p w14:paraId="7BC2CCA2" w14:textId="30501BA9" w:rsidR="001B5471" w:rsidRPr="000A09FE" w:rsidRDefault="001B5471" w:rsidP="00A92354">
      <w:pPr>
        <w:spacing w:line="360" w:lineRule="auto"/>
        <w:rPr>
          <w:b/>
        </w:rPr>
      </w:pPr>
      <w:r w:rsidRPr="000A09FE">
        <w:rPr>
          <w:b/>
        </w:rPr>
        <w:t xml:space="preserve">Results </w:t>
      </w:r>
    </w:p>
    <w:p w14:paraId="7B314BE6" w14:textId="77777777" w:rsidR="001B5471" w:rsidRDefault="001B5471" w:rsidP="00A92354">
      <w:pPr>
        <w:spacing w:line="360" w:lineRule="auto"/>
        <w:rPr>
          <w:i/>
        </w:rPr>
      </w:pPr>
    </w:p>
    <w:p w14:paraId="2D39A9DF" w14:textId="77777777" w:rsidR="001B5471" w:rsidRDefault="001B5471" w:rsidP="00A92354">
      <w:pPr>
        <w:spacing w:line="360" w:lineRule="auto"/>
        <w:rPr>
          <w:ins w:id="38" w:author="Diego Barneche" w:date="2016-06-13T08:07:00Z"/>
          <w:i/>
        </w:rPr>
      </w:pPr>
      <w:r>
        <w:rPr>
          <w:i/>
        </w:rPr>
        <w:t>Field estimates</w:t>
      </w:r>
      <w:r w:rsidRPr="00C373FB">
        <w:rPr>
          <w:i/>
        </w:rPr>
        <w:t xml:space="preserve"> of </w:t>
      </w:r>
      <w:r>
        <w:rPr>
          <w:i/>
        </w:rPr>
        <w:t xml:space="preserve">water </w:t>
      </w:r>
      <w:r w:rsidRPr="00C373FB">
        <w:rPr>
          <w:i/>
        </w:rPr>
        <w:t>flow</w:t>
      </w:r>
      <w:r>
        <w:rPr>
          <w:i/>
        </w:rPr>
        <w:t xml:space="preserve"> and</w:t>
      </w:r>
      <w:r w:rsidRPr="00C373FB">
        <w:rPr>
          <w:i/>
        </w:rPr>
        <w:t xml:space="preserve"> oxygen availability</w:t>
      </w:r>
    </w:p>
    <w:p w14:paraId="1737A572" w14:textId="77777777" w:rsidR="000C0C0E" w:rsidRPr="00C373FB" w:rsidRDefault="000C0C0E" w:rsidP="00A92354">
      <w:pPr>
        <w:spacing w:line="360" w:lineRule="auto"/>
        <w:rPr>
          <w:i/>
        </w:rPr>
      </w:pPr>
    </w:p>
    <w:p w14:paraId="3FFBE468" w14:textId="12E0D633" w:rsidR="001B5471" w:rsidRDefault="001B5471" w:rsidP="000C0C0E">
      <w:pPr>
        <w:spacing w:line="360" w:lineRule="auto"/>
        <w:ind w:firstLine="720"/>
        <w:pPrChange w:id="39" w:author="Diego Barneche" w:date="2016-06-13T08:07:00Z">
          <w:pPr>
            <w:spacing w:line="360" w:lineRule="auto"/>
          </w:pPr>
        </w:pPrChange>
      </w:pPr>
      <w:r>
        <w:t xml:space="preserve">We found </w:t>
      </w:r>
      <w:r w:rsidR="00CC7E24">
        <w:t xml:space="preserve">flow velocities differed in marinas, </w:t>
      </w:r>
      <w:r w:rsidR="00DF0D20">
        <w:t xml:space="preserve">with a </w:t>
      </w:r>
      <w:r w:rsidR="00CC7E24">
        <w:t xml:space="preserve">significant effect of </w:t>
      </w:r>
      <w:r w:rsidR="00791B12">
        <w:t xml:space="preserve">the interaction site, day and spot </w:t>
      </w:r>
      <w:r w:rsidR="00402232" w:rsidRPr="00791B12">
        <w:t>(</w:t>
      </w:r>
      <w:proofErr w:type="gramStart"/>
      <w:r w:rsidR="00402232" w:rsidRPr="00791B12">
        <w:rPr>
          <w:i/>
        </w:rPr>
        <w:t>F</w:t>
      </w:r>
      <w:r w:rsidR="00791B12" w:rsidRPr="00791B12">
        <w:rPr>
          <w:vertAlign w:val="subscript"/>
        </w:rPr>
        <w:t>(</w:t>
      </w:r>
      <w:proofErr w:type="gramEnd"/>
      <w:r w:rsidR="00791B12" w:rsidRPr="00791B12">
        <w:rPr>
          <w:vertAlign w:val="subscript"/>
        </w:rPr>
        <w:t>44,693)</w:t>
      </w:r>
      <w:r w:rsidR="00402232" w:rsidRPr="00791B12">
        <w:t>= 2</w:t>
      </w:r>
      <w:r w:rsidR="00791B12" w:rsidRPr="00791B12">
        <w:t>.287</w:t>
      </w:r>
      <w:r w:rsidR="00791B12">
        <w:t>,</w:t>
      </w:r>
      <w:r w:rsidR="00402232" w:rsidRPr="00791B12">
        <w:t xml:space="preserve"> </w:t>
      </w:r>
      <w:r w:rsidR="00FD2962" w:rsidRPr="00791B12">
        <w:rPr>
          <w:i/>
        </w:rPr>
        <w:t>P</w:t>
      </w:r>
      <w:r w:rsidR="00402232" w:rsidRPr="00791B12">
        <w:t>&lt;</w:t>
      </w:r>
      <w:r w:rsidR="00402232">
        <w:t xml:space="preserve"> 0.05)</w:t>
      </w:r>
      <w:r>
        <w:t xml:space="preserve">. The site with the lowest flow </w:t>
      </w:r>
      <w:r w:rsidR="00610BB5">
        <w:t xml:space="preserve">velocity </w:t>
      </w:r>
      <w:r>
        <w:t xml:space="preserve">was St. Kilda, while </w:t>
      </w:r>
      <w:proofErr w:type="spellStart"/>
      <w:r>
        <w:t>Queenscliff</w:t>
      </w:r>
      <w:proofErr w:type="spellEnd"/>
      <w:r>
        <w:t xml:space="preserve"> Pier had the highest flow compared to all other studies sites. </w:t>
      </w:r>
      <w:r w:rsidR="00F2135F">
        <w:t xml:space="preserve">The rank order of flow conditions at any one site corresponded roughly with </w:t>
      </w:r>
      <w:r w:rsidR="00CD5069">
        <w:t xml:space="preserve">mean </w:t>
      </w:r>
      <w:r w:rsidR="00F2135F">
        <w:t>local oxygen availability although this effect was largely driven by 100% oxygen conditions at the site with the highest flow rates</w:t>
      </w:r>
      <w:r>
        <w:t xml:space="preserve"> (Fig 1A).  Microsites with high oxygen levels (% air saturation)</w:t>
      </w:r>
      <w:r w:rsidRPr="00DC3D9C">
        <w:t xml:space="preserve"> </w:t>
      </w:r>
      <w:r>
        <w:t>were found at all sites (Fig 1</w:t>
      </w:r>
      <w:r w:rsidR="00CD5069">
        <w:t xml:space="preserve">) but mean </w:t>
      </w:r>
      <w:r>
        <w:t xml:space="preserve">oxygen availability differed </w:t>
      </w:r>
      <w:r w:rsidR="00610BB5">
        <w:t xml:space="preserve">significantly between sites </w:t>
      </w:r>
      <w:r w:rsidR="00FD2962">
        <w:t>(</w:t>
      </w:r>
      <w:proofErr w:type="gramStart"/>
      <w:r w:rsidR="00FD2962" w:rsidRPr="00791B12">
        <w:rPr>
          <w:i/>
        </w:rPr>
        <w:t>F</w:t>
      </w:r>
      <w:r w:rsidR="00FD2962" w:rsidRPr="00FD2962">
        <w:rPr>
          <w:vertAlign w:val="subscript"/>
        </w:rPr>
        <w:t>(</w:t>
      </w:r>
      <w:proofErr w:type="gramEnd"/>
      <w:r w:rsidR="00FD2962" w:rsidRPr="00FD2962">
        <w:rPr>
          <w:vertAlign w:val="subscript"/>
        </w:rPr>
        <w:t>4,1510)</w:t>
      </w:r>
      <w:r w:rsidR="00FD2962">
        <w:t>=31.02</w:t>
      </w:r>
      <w:r w:rsidR="00791B12">
        <w:t>,</w:t>
      </w:r>
      <w:r w:rsidR="00FD2962">
        <w:t xml:space="preserve"> </w:t>
      </w:r>
      <w:r w:rsidR="00FD2962" w:rsidRPr="00FD2962">
        <w:rPr>
          <w:i/>
        </w:rPr>
        <w:lastRenderedPageBreak/>
        <w:t>P</w:t>
      </w:r>
      <w:r w:rsidR="00FD2962">
        <w:t>&lt;0.05</w:t>
      </w:r>
      <w:r w:rsidR="00E47C82">
        <w:t xml:space="preserve">: </w:t>
      </w:r>
      <w:r w:rsidR="00610BB5">
        <w:t>Fig 1A)</w:t>
      </w:r>
      <w:r>
        <w:t>. St Kilda had the highest variatio</w:t>
      </w:r>
      <w:r w:rsidR="00610BB5">
        <w:t xml:space="preserve">n in oxygen availability </w:t>
      </w:r>
      <w:r w:rsidR="002751CE">
        <w:t>(Table</w:t>
      </w:r>
      <w:r>
        <w:t xml:space="preserve"> </w:t>
      </w:r>
      <w:r w:rsidR="00FD2962">
        <w:t>2</w:t>
      </w:r>
      <w:r w:rsidR="005465AA">
        <w:t>;</w:t>
      </w:r>
      <w:r w:rsidR="00610BB5">
        <w:t>Fig 1A)</w:t>
      </w:r>
      <w:r w:rsidR="00CD5069">
        <w:t>,</w:t>
      </w:r>
      <w:r>
        <w:t xml:space="preserve"> and also had higher frequency of spots with 0</w:t>
      </w:r>
      <w:r w:rsidR="00610BB5">
        <w:t xml:space="preserve"> </w:t>
      </w:r>
      <w:r>
        <w:t xml:space="preserve">% </w:t>
      </w:r>
      <w:r w:rsidR="00610BB5">
        <w:t xml:space="preserve">of </w:t>
      </w:r>
      <w:r>
        <w:t xml:space="preserve">oxygen (Fig 1B).  In contrast, </w:t>
      </w:r>
      <w:proofErr w:type="spellStart"/>
      <w:r>
        <w:t>Queenscliff</w:t>
      </w:r>
      <w:proofErr w:type="spellEnd"/>
      <w:r>
        <w:t xml:space="preserve"> Pier had the lowest variability in oxygen availability</w:t>
      </w:r>
      <w:r w:rsidR="00610BB5">
        <w:t xml:space="preserve"> (Table</w:t>
      </w:r>
      <w:r w:rsidR="00FD2962">
        <w:t>2</w:t>
      </w:r>
      <w:r w:rsidR="003270FA">
        <w:t xml:space="preserve">, </w:t>
      </w:r>
      <w:r w:rsidR="00610BB5">
        <w:t>Fig 1A)</w:t>
      </w:r>
      <w:r>
        <w:t>, and no microsite show</w:t>
      </w:r>
      <w:r w:rsidR="00610BB5">
        <w:t xml:space="preserve">ed oxygen levels at 0 % </w:t>
      </w:r>
      <w:r w:rsidR="002751CE">
        <w:t>(Fig</w:t>
      </w:r>
      <w:r>
        <w:t xml:space="preserve"> 1F). At this site, the main source of variation in oxygen availability was microsite, and daily variation in oxygen availability was minimal (Table </w:t>
      </w:r>
      <w:r w:rsidR="00FD2962">
        <w:t>2</w:t>
      </w:r>
      <w:r>
        <w:t>).</w:t>
      </w:r>
      <w:del w:id="40" w:author="Diego Barneche" w:date="2016-06-13T08:08:00Z">
        <w:r w:rsidDel="00693995">
          <w:delText xml:space="preserve">  </w:delText>
        </w:r>
      </w:del>
    </w:p>
    <w:p w14:paraId="12C399F4" w14:textId="77777777" w:rsidR="00260309" w:rsidRDefault="00260309" w:rsidP="00A92354">
      <w:pPr>
        <w:spacing w:line="360" w:lineRule="auto"/>
        <w:rPr>
          <w:i/>
        </w:rPr>
      </w:pPr>
    </w:p>
    <w:p w14:paraId="1DEA75BF" w14:textId="0D1DFF57" w:rsidR="001B5471" w:rsidRDefault="005465AA" w:rsidP="00A92354">
      <w:pPr>
        <w:spacing w:line="360" w:lineRule="auto"/>
        <w:rPr>
          <w:ins w:id="41" w:author="Diego Barneche" w:date="2016-06-13T08:08:00Z"/>
          <w:i/>
        </w:rPr>
      </w:pPr>
      <w:r>
        <w:rPr>
          <w:i/>
        </w:rPr>
        <w:t>Tolerance to low oxygen conditions</w:t>
      </w:r>
    </w:p>
    <w:p w14:paraId="40887E22" w14:textId="77777777" w:rsidR="00693995" w:rsidRDefault="00693995" w:rsidP="00A92354">
      <w:pPr>
        <w:spacing w:line="360" w:lineRule="auto"/>
      </w:pPr>
    </w:p>
    <w:p w14:paraId="1B8254D9" w14:textId="23A751C0" w:rsidR="005465AA" w:rsidRPr="005465AA" w:rsidRDefault="005465AA" w:rsidP="00693995">
      <w:pPr>
        <w:spacing w:line="360" w:lineRule="auto"/>
        <w:ind w:firstLine="720"/>
        <w:pPrChange w:id="42" w:author="Diego Barneche" w:date="2016-06-13T08:08:00Z">
          <w:pPr>
            <w:spacing w:line="360" w:lineRule="auto"/>
          </w:pPr>
        </w:pPrChange>
      </w:pPr>
      <w:r>
        <w:t xml:space="preserve">Both the growth form of species and the status </w:t>
      </w:r>
      <w:r w:rsidR="00CD5069">
        <w:t xml:space="preserve">of species </w:t>
      </w:r>
      <w:r>
        <w:t>as native or invasive influenced their tolerance to low oxygen conditions: flat species tolerate lower oxygen levels than erect species</w:t>
      </w:r>
      <w:r w:rsidR="004405EE">
        <w:t xml:space="preserve"> (Figure</w:t>
      </w:r>
      <w:r w:rsidR="00E47C82">
        <w:t xml:space="preserve"> 2</w:t>
      </w:r>
      <w:r w:rsidR="00F714D8">
        <w:t>B</w:t>
      </w:r>
      <w:r w:rsidR="004405EE">
        <w:t>)</w:t>
      </w:r>
      <w:r w:rsidR="00CD5069">
        <w:t>,</w:t>
      </w:r>
      <w:r>
        <w:t xml:space="preserve"> and invasive species tolerate lower oxygen levels than native species</w:t>
      </w:r>
      <w:r w:rsidR="004405EE">
        <w:t xml:space="preserve"> (Figure</w:t>
      </w:r>
      <w:r w:rsidR="00F714D8">
        <w:t xml:space="preserve"> 2A</w:t>
      </w:r>
      <w:r w:rsidR="004405EE">
        <w:t>)</w:t>
      </w:r>
      <w:r>
        <w:t xml:space="preserve">. Unfortunately, we could not formally estimate the interaction between invasive status and growth form because we only had one flat native species in our dataset. Consequently, when we consider just the erect form, for which there were both multiple invasive and native species in our dataset, erect invasive species could tolerate </w:t>
      </w:r>
      <w:r w:rsidR="00CD5069">
        <w:t xml:space="preserve">much </w:t>
      </w:r>
      <w:r>
        <w:t>low</w:t>
      </w:r>
      <w:r w:rsidR="00CD5069">
        <w:t>er</w:t>
      </w:r>
      <w:r>
        <w:t xml:space="preserve"> oxygen levels than erect native species</w:t>
      </w:r>
      <w:r w:rsidR="004405EE">
        <w:t xml:space="preserve"> (Figure</w:t>
      </w:r>
      <w:r w:rsidR="00F714D8">
        <w:t xml:space="preserve"> 3</w:t>
      </w:r>
      <w:r w:rsidR="004405EE">
        <w:t>)</w:t>
      </w:r>
      <w:r>
        <w:t xml:space="preserve">. </w:t>
      </w:r>
    </w:p>
    <w:p w14:paraId="7CE2152A" w14:textId="5630B12F" w:rsidR="004F0254" w:rsidRDefault="004405EE" w:rsidP="003F5C35">
      <w:pPr>
        <w:spacing w:line="360" w:lineRule="auto"/>
        <w:ind w:firstLine="720"/>
        <w:pPrChange w:id="43" w:author="Diego Barneche" w:date="2016-06-13T09:12:00Z">
          <w:pPr>
            <w:spacing w:line="360" w:lineRule="auto"/>
          </w:pPr>
        </w:pPrChange>
      </w:pPr>
      <w:r>
        <w:t>When we combined our estimates of oxygen availability with our estimates of tolerance to low oxygen, we found that around 25% of microsites fell below the tolerances of native species in low flow sites (e.g. St Kilda) but only 18% of microsites were below the tolerance</w:t>
      </w:r>
      <w:r w:rsidR="00C82469">
        <w:t xml:space="preserve"> of</w:t>
      </w:r>
      <w:r>
        <w:t xml:space="preserve"> invasive species (Table 3). At the site with the second highest flow, only between 2% and 5% of microsites were unavailable to invasive and native species respectively.  At the site with the highest flow, all of the microsites were habitable to species of both status types. </w:t>
      </w:r>
    </w:p>
    <w:p w14:paraId="241AC6E4" w14:textId="06EAB052" w:rsidR="004579B2" w:rsidRDefault="004579B2">
      <w:pPr>
        <w:rPr>
          <w:b/>
          <w:lang w:val="en-AU"/>
        </w:rPr>
      </w:pPr>
    </w:p>
    <w:p w14:paraId="4394FB9F" w14:textId="5A461298" w:rsidR="004B0C77" w:rsidRDefault="004B0C77" w:rsidP="004B0C77">
      <w:pPr>
        <w:spacing w:line="360" w:lineRule="auto"/>
        <w:rPr>
          <w:b/>
          <w:lang w:val="en-AU"/>
        </w:rPr>
      </w:pPr>
      <w:r w:rsidRPr="00212DAD">
        <w:rPr>
          <w:b/>
          <w:lang w:val="en-AU"/>
        </w:rPr>
        <w:t xml:space="preserve">Discussion </w:t>
      </w:r>
    </w:p>
    <w:p w14:paraId="47F7A02A" w14:textId="2609338C" w:rsidR="00C13735" w:rsidRDefault="00C13735" w:rsidP="00F80CD5">
      <w:pPr>
        <w:spacing w:line="360" w:lineRule="auto"/>
        <w:ind w:firstLine="567"/>
        <w:rPr>
          <w:lang w:val="en-AU"/>
        </w:rPr>
        <w:pPrChange w:id="44" w:author="Diego Barneche" w:date="2016-06-13T09:14:00Z">
          <w:pPr>
            <w:spacing w:line="360" w:lineRule="auto"/>
          </w:pPr>
        </w:pPrChange>
      </w:pPr>
      <w:r w:rsidRPr="00E221A6">
        <w:rPr>
          <w:lang w:val="en-AU"/>
        </w:rPr>
        <w:t xml:space="preserve">Our results indicate that </w:t>
      </w:r>
      <w:r w:rsidR="00A73ABA">
        <w:rPr>
          <w:lang w:val="en-AU"/>
        </w:rPr>
        <w:t>manmade structures, particularly</w:t>
      </w:r>
      <w:r w:rsidR="00A73ABA" w:rsidRPr="00E221A6">
        <w:rPr>
          <w:lang w:val="en-AU"/>
        </w:rPr>
        <w:t xml:space="preserve"> </w:t>
      </w:r>
      <w:r w:rsidRPr="00E221A6">
        <w:rPr>
          <w:lang w:val="en-AU"/>
        </w:rPr>
        <w:t>marinas</w:t>
      </w:r>
      <w:r w:rsidR="00A73ABA">
        <w:rPr>
          <w:lang w:val="en-AU"/>
        </w:rPr>
        <w:t>,</w:t>
      </w:r>
      <w:r w:rsidRPr="00E221A6">
        <w:rPr>
          <w:lang w:val="en-AU"/>
        </w:rPr>
        <w:t xml:space="preserve"> modify the oxygen availability in marine environments</w:t>
      </w:r>
      <w:r w:rsidR="00A73ABA">
        <w:rPr>
          <w:lang w:val="en-AU"/>
        </w:rPr>
        <w:t>,</w:t>
      </w:r>
      <w:r>
        <w:rPr>
          <w:lang w:val="en-AU"/>
        </w:rPr>
        <w:t xml:space="preserve"> and in the most extreme cases, push oxygen levels below the tolerance </w:t>
      </w:r>
      <w:r w:rsidR="002F25F3">
        <w:rPr>
          <w:lang w:val="en-AU"/>
        </w:rPr>
        <w:t xml:space="preserve">of the species that live there, particularly native </w:t>
      </w:r>
      <w:r w:rsidR="00A73ABA">
        <w:rPr>
          <w:lang w:val="en-AU"/>
        </w:rPr>
        <w:t>species</w:t>
      </w:r>
      <w:r w:rsidRPr="00E221A6">
        <w:rPr>
          <w:lang w:val="en-AU"/>
        </w:rPr>
        <w:t xml:space="preserve">. Environments with </w:t>
      </w:r>
      <w:r>
        <w:rPr>
          <w:lang w:val="en-AU"/>
        </w:rPr>
        <w:t>high water flow</w:t>
      </w:r>
      <w:r w:rsidRPr="00E221A6">
        <w:rPr>
          <w:lang w:val="en-AU"/>
        </w:rPr>
        <w:t xml:space="preserve"> </w:t>
      </w:r>
      <w:r>
        <w:rPr>
          <w:lang w:val="en-AU"/>
        </w:rPr>
        <w:t>provide</w:t>
      </w:r>
      <w:r w:rsidRPr="00E221A6">
        <w:rPr>
          <w:lang w:val="en-AU"/>
        </w:rPr>
        <w:t xml:space="preserve"> almost exclusively normoxic microsites </w:t>
      </w:r>
      <w:r>
        <w:rPr>
          <w:lang w:val="en-AU"/>
        </w:rPr>
        <w:t xml:space="preserve">with </w:t>
      </w:r>
      <w:r w:rsidRPr="00E221A6">
        <w:rPr>
          <w:lang w:val="en-AU"/>
        </w:rPr>
        <w:t xml:space="preserve">low </w:t>
      </w:r>
      <w:r w:rsidR="00A73ABA">
        <w:rPr>
          <w:lang w:val="en-AU"/>
        </w:rPr>
        <w:t xml:space="preserve">spatial and temporal </w:t>
      </w:r>
      <w:r w:rsidRPr="00E221A6">
        <w:rPr>
          <w:lang w:val="en-AU"/>
        </w:rPr>
        <w:t>variation in oxygen levels.</w:t>
      </w:r>
      <w:r>
        <w:rPr>
          <w:lang w:val="en-AU"/>
        </w:rPr>
        <w:t xml:space="preserve"> On the other hand, low</w:t>
      </w:r>
      <w:r w:rsidRPr="00E221A6">
        <w:rPr>
          <w:lang w:val="en-AU"/>
        </w:rPr>
        <w:t xml:space="preserve"> flow </w:t>
      </w:r>
      <w:r>
        <w:rPr>
          <w:lang w:val="en-AU"/>
        </w:rPr>
        <w:t xml:space="preserve">environments exhibit </w:t>
      </w:r>
      <w:r w:rsidRPr="00E221A6">
        <w:rPr>
          <w:lang w:val="en-AU"/>
        </w:rPr>
        <w:t xml:space="preserve">high variation in oxygen levels </w:t>
      </w:r>
      <w:r w:rsidR="00A73ABA">
        <w:rPr>
          <w:lang w:val="en-AU"/>
        </w:rPr>
        <w:t xml:space="preserve">in both space </w:t>
      </w:r>
      <w:r w:rsidR="00A73ABA">
        <w:rPr>
          <w:lang w:val="en-AU"/>
        </w:rPr>
        <w:lastRenderedPageBreak/>
        <w:t>and time</w:t>
      </w:r>
      <w:r w:rsidR="002F25F3">
        <w:rPr>
          <w:lang w:val="en-AU"/>
        </w:rPr>
        <w:t>.</w:t>
      </w:r>
      <w:r>
        <w:rPr>
          <w:lang w:val="en-AU"/>
        </w:rPr>
        <w:t xml:space="preserve"> We found that </w:t>
      </w:r>
      <w:r w:rsidRPr="00031EF6">
        <w:rPr>
          <w:lang w:val="en-AU"/>
        </w:rPr>
        <w:t>flat species</w:t>
      </w:r>
      <w:r>
        <w:t xml:space="preserve"> have </w:t>
      </w:r>
      <w:r w:rsidR="00A73ABA">
        <w:t xml:space="preserve">greater tolerance </w:t>
      </w:r>
      <w:r>
        <w:t xml:space="preserve">to hypoxic conditions than erect species, </w:t>
      </w:r>
      <w:r w:rsidR="00A73ABA">
        <w:t>a result that echoes previous studies in warm water sessile marine invertebrate communities (Ferguson et al. 2013)</w:t>
      </w:r>
      <w:r w:rsidR="002F25F3">
        <w:t xml:space="preserve">. Most importantly, we </w:t>
      </w:r>
      <w:r w:rsidR="00A73ABA">
        <w:t xml:space="preserve">found that </w:t>
      </w:r>
      <w:r>
        <w:t xml:space="preserve">invasive species </w:t>
      </w:r>
      <w:r w:rsidR="00D6402D">
        <w:t xml:space="preserve">can </w:t>
      </w:r>
      <w:r>
        <w:t>tolerate lower oxygen levels than native</w:t>
      </w:r>
      <w:r w:rsidR="00A73ABA">
        <w:t xml:space="preserve"> species</w:t>
      </w:r>
      <w:r w:rsidR="002F25F3">
        <w:t xml:space="preserve"> – invasive species could maintain normal metabolic rates at oxygen levels that were half those of native species</w:t>
      </w:r>
      <w:r>
        <w:t xml:space="preserve">. Based on the </w:t>
      </w:r>
      <w:r w:rsidRPr="000D0260">
        <w:rPr>
          <w:i/>
        </w:rPr>
        <w:t>C</w:t>
      </w:r>
      <w:r w:rsidRPr="000D0260">
        <w:rPr>
          <w:i/>
          <w:sz w:val="18"/>
          <w:szCs w:val="18"/>
        </w:rPr>
        <w:t>50%VO</w:t>
      </w:r>
      <w:r w:rsidRPr="000D0260">
        <w:rPr>
          <w:i/>
          <w:sz w:val="18"/>
          <w:szCs w:val="18"/>
          <w:vertAlign w:val="subscript"/>
        </w:rPr>
        <w:t>2</w:t>
      </w:r>
      <w:r>
        <w:t xml:space="preserve"> values reported </w:t>
      </w:r>
      <w:r w:rsidR="006009D9">
        <w:t>here,</w:t>
      </w:r>
      <w:r w:rsidR="002F25F3">
        <w:t xml:space="preserve"> </w:t>
      </w:r>
      <w:r>
        <w:t xml:space="preserve">we </w:t>
      </w:r>
      <w:r w:rsidR="002F25F3">
        <w:t xml:space="preserve">calculated that in some sites, up to 26% of the habitat is physiologically stressful for </w:t>
      </w:r>
      <w:r>
        <w:rPr>
          <w:lang w:val="en-AU"/>
        </w:rPr>
        <w:t xml:space="preserve">native </w:t>
      </w:r>
      <w:r w:rsidR="002F25F3">
        <w:rPr>
          <w:lang w:val="en-AU"/>
        </w:rPr>
        <w:t>species</w:t>
      </w:r>
      <w:r>
        <w:rPr>
          <w:lang w:val="en-AU"/>
        </w:rPr>
        <w:t xml:space="preserve">. </w:t>
      </w:r>
    </w:p>
    <w:p w14:paraId="01C8525D" w14:textId="6F91832F" w:rsidR="00C13735" w:rsidRDefault="00C13735" w:rsidP="00C13735">
      <w:pPr>
        <w:spacing w:line="360" w:lineRule="auto"/>
        <w:ind w:firstLine="567"/>
      </w:pPr>
      <w:r w:rsidRPr="00E221A6">
        <w:rPr>
          <w:lang w:val="en-AU"/>
        </w:rPr>
        <w:t xml:space="preserve">Previous studies </w:t>
      </w:r>
      <w:r w:rsidR="00AE40A3">
        <w:rPr>
          <w:lang w:val="en-AU"/>
        </w:rPr>
        <w:t>have record broad</w:t>
      </w:r>
      <w:r w:rsidR="00DC1A87">
        <w:rPr>
          <w:lang w:val="en-AU"/>
        </w:rPr>
        <w:t xml:space="preserve"> </w:t>
      </w:r>
      <w:r w:rsidR="00AE40A3">
        <w:rPr>
          <w:lang w:val="en-AU"/>
        </w:rPr>
        <w:t xml:space="preserve">scale reductions in oxygen levels in low flow </w:t>
      </w:r>
      <w:r w:rsidR="00AE40A3" w:rsidRPr="00814D91">
        <w:rPr>
          <w:lang w:val="en-AU"/>
        </w:rPr>
        <w:t>marinas</w:t>
      </w:r>
      <w:r w:rsidR="00671703">
        <w:rPr>
          <w:lang w:val="en-AU"/>
        </w:rPr>
        <w:t xml:space="preserve"> </w:t>
      </w:r>
      <w:r w:rsidR="00671703">
        <w:rPr>
          <w:lang w:val="en-AU"/>
        </w:rPr>
        <w:fldChar w:fldCharType="begin"/>
      </w:r>
      <w:r w:rsidR="00671703">
        <w:rPr>
          <w:lang w:val="en-AU"/>
        </w:rPr>
        <w:instrText xml:space="preserve"> ADDIN EN.CITE &lt;EndNote&gt;&lt;Cite&gt;&lt;Author&gt;Stammerjohn&lt;/Author&gt;&lt;Year&gt;1991&lt;/Year&gt;&lt;RecNum&gt;453&lt;/RecNum&gt;&lt;DisplayText&gt;(Stammerjohn et al. 1991)&lt;/DisplayText&gt;&lt;record&gt;&lt;rec-number&gt;453&lt;/rec-number&gt;&lt;foreign-keys&gt;&lt;key app="EN" db-id="wasapzp9xa0dr9etatnpvapgpavfsw25at0e"&gt;453&lt;/key&gt;&lt;/foreign-keys&gt;&lt;ref-type name="Book"&gt;6&lt;/ref-type&gt;&lt;contributors&gt;&lt;authors&gt;&lt;author&gt;Stammerjohn, S. &lt;/author&gt;&lt;author&gt;Smith, E.&lt;/author&gt;&lt;author&gt;Boynton, W.R.&lt;/author&gt;&lt;author&gt;Kemp, W.M&lt;/author&gt;&lt;/authors&gt;&lt;secondary-authors&gt;&lt;author&gt;Stammerjohn, S.&lt;/author&gt;&lt;author&gt;Chesapeake Research, Consortium&lt;/author&gt;&lt;/secondary-authors&gt;&lt;/contributors&gt;&lt;titles&gt;&lt;title&gt;Potential impacts from marinas and boats in Baltimore Harbor&lt;/title&gt;&lt;secondary-title&gt;Chesapeake Research Consortium publication ;&lt;/secondary-title&gt;&lt;/titles&gt;&lt;dates&gt;&lt;year&gt;1991&lt;/year&gt;&lt;/dates&gt;&lt;pub-location&gt;Solomons, MD&lt;/pub-location&gt;&lt;publisher&gt;Chesapeake Research Consortium&lt;/publisher&gt;&lt;urls&gt;&lt;related-urls&gt;&lt;url&gt;http://www.vims.edu/GreyLit/CRC/crc139&lt;/url&gt;&lt;/related-urls&gt;&lt;/urls&gt;&lt;language&gt;English&lt;/language&gt;&lt;/record&gt;&lt;/Cite&gt;&lt;/EndNote&gt;</w:instrText>
      </w:r>
      <w:r w:rsidR="00671703">
        <w:rPr>
          <w:lang w:val="en-AU"/>
        </w:rPr>
        <w:fldChar w:fldCharType="separate"/>
      </w:r>
      <w:r w:rsidR="00671703">
        <w:rPr>
          <w:noProof/>
          <w:lang w:val="en-AU"/>
        </w:rPr>
        <w:t>(</w:t>
      </w:r>
      <w:hyperlink w:anchor="_ENREF_51" w:tooltip="Stammerjohn, 1991 #453" w:history="1">
        <w:r w:rsidR="00671703">
          <w:rPr>
            <w:noProof/>
            <w:lang w:val="en-AU"/>
          </w:rPr>
          <w:t>Stammerjohn et al. 1991</w:t>
        </w:r>
      </w:hyperlink>
      <w:r w:rsidR="00671703">
        <w:rPr>
          <w:noProof/>
          <w:lang w:val="en-AU"/>
        </w:rPr>
        <w:t>)</w:t>
      </w:r>
      <w:r w:rsidR="00671703">
        <w:rPr>
          <w:lang w:val="en-AU"/>
        </w:rPr>
        <w:fldChar w:fldCharType="end"/>
      </w:r>
      <w:r w:rsidR="00671703">
        <w:rPr>
          <w:lang w:val="en-AU"/>
        </w:rPr>
        <w:t xml:space="preserve">, </w:t>
      </w:r>
      <w:r w:rsidR="00AE40A3">
        <w:rPr>
          <w:lang w:val="en-AU"/>
        </w:rPr>
        <w:t>but few have explored oxygen levels at the scales that are likely to be relevant to organisms</w:t>
      </w:r>
      <w:r w:rsidRPr="00E221A6">
        <w:rPr>
          <w:lang w:val="en-AU"/>
        </w:rPr>
        <w:t xml:space="preserve">. </w:t>
      </w:r>
      <w:r w:rsidR="00D6402D">
        <w:rPr>
          <w:lang w:val="en-AU"/>
        </w:rPr>
        <w:t xml:space="preserve">Our results are likely to slightly overestimate oxygen availability in the field – we took our measures during daylight hours and in regions that were exposed to ambient light. Oxygenation of the boundary layer from photosynthesis </w:t>
      </w:r>
      <w:r w:rsidR="00C82469">
        <w:rPr>
          <w:lang w:val="en-AU"/>
        </w:rPr>
        <w:t xml:space="preserve">by </w:t>
      </w:r>
      <w:r w:rsidR="00D6402D">
        <w:rPr>
          <w:lang w:val="en-AU"/>
        </w:rPr>
        <w:t>micro-</w:t>
      </w:r>
      <w:proofErr w:type="spellStart"/>
      <w:r w:rsidR="00D6402D">
        <w:rPr>
          <w:lang w:val="en-AU"/>
        </w:rPr>
        <w:t>phyto</w:t>
      </w:r>
      <w:proofErr w:type="spellEnd"/>
      <w:r w:rsidR="00C76586">
        <w:rPr>
          <w:lang w:val="en-AU"/>
        </w:rPr>
        <w:t>-</w:t>
      </w:r>
      <w:r w:rsidR="00D6402D">
        <w:rPr>
          <w:lang w:val="en-AU"/>
        </w:rPr>
        <w:t xml:space="preserve">benthos will therefore </w:t>
      </w:r>
      <w:r w:rsidR="00C76586">
        <w:rPr>
          <w:lang w:val="en-AU"/>
        </w:rPr>
        <w:t>increase</w:t>
      </w:r>
      <w:r w:rsidR="00D6402D">
        <w:rPr>
          <w:lang w:val="en-AU"/>
        </w:rPr>
        <w:t xml:space="preserve"> local oxygen levels </w:t>
      </w:r>
      <w:r w:rsidR="00C76586">
        <w:rPr>
          <w:lang w:val="en-AU"/>
        </w:rPr>
        <w:t xml:space="preserve">during the day </w:t>
      </w:r>
      <w:r w:rsidR="00D6402D">
        <w:rPr>
          <w:lang w:val="en-AU"/>
        </w:rPr>
        <w:t>relative to those s</w:t>
      </w:r>
      <w:r w:rsidR="00C82469">
        <w:rPr>
          <w:lang w:val="en-AU"/>
        </w:rPr>
        <w:t>a</w:t>
      </w:r>
      <w:r w:rsidR="00D6402D">
        <w:rPr>
          <w:lang w:val="en-AU"/>
        </w:rPr>
        <w:t>me areas at night (for analogous effects in tide</w:t>
      </w:r>
      <w:r w:rsidR="00D81E52">
        <w:rPr>
          <w:lang w:val="en-AU"/>
        </w:rPr>
        <w:t xml:space="preserve"> </w:t>
      </w:r>
      <w:r w:rsidR="00D6402D">
        <w:rPr>
          <w:lang w:val="en-AU"/>
        </w:rPr>
        <w:t>pools, coral reefs and low flow systems</w:t>
      </w:r>
      <w:r w:rsidR="00C82469">
        <w:rPr>
          <w:lang w:val="en-AU"/>
        </w:rPr>
        <w:t xml:space="preserve"> see</w:t>
      </w:r>
      <w:r w:rsidRPr="00E221A6">
        <w:rPr>
          <w:lang w:val="en-AU"/>
        </w:rPr>
        <w:t xml:space="preserve"> </w:t>
      </w:r>
      <w:r w:rsidRPr="00E221A6">
        <w:rPr>
          <w:lang w:val="en-AU"/>
        </w:rPr>
        <w:fldChar w:fldCharType="begin">
          <w:fldData xml:space="preserve">PEVuZE5vdGU+PENpdGU+PEF1dGhvcj5Pc2luZ2E8L0F1dGhvcj48WWVhcj4xOTk5PC9ZZWFyPjxS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</w:fldData>
        </w:fldChar>
      </w:r>
      <w:r w:rsidR="008007BB">
        <w:rPr>
          <w:lang w:val="en-AU"/>
        </w:rPr>
        <w:instrText xml:space="preserve"> ADDIN EN.CITE </w:instrText>
      </w:r>
      <w:r w:rsidR="008007BB">
        <w:rPr>
          <w:lang w:val="en-AU"/>
        </w:rPr>
        <w:fldChar w:fldCharType="begin">
          <w:fldData xml:space="preserve">PEVuZE5vdGU+PENpdGU+PEF1dGhvcj5Pc2luZ2E8L0F1dGhvcj48WWVhcj4xOTk5PC9ZZWFyPjxS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</w:fldData>
        </w:fldChar>
      </w:r>
      <w:r w:rsidR="008007BB">
        <w:rPr>
          <w:lang w:val="en-AU"/>
        </w:rPr>
        <w:instrText xml:space="preserve"> ADDIN EN.CITE.DATA </w:instrText>
      </w:r>
      <w:r w:rsidR="008007BB">
        <w:rPr>
          <w:lang w:val="en-AU"/>
        </w:rPr>
      </w:r>
      <w:r w:rsidR="008007BB">
        <w:rPr>
          <w:lang w:val="en-AU"/>
        </w:rPr>
        <w:fldChar w:fldCharType="end"/>
      </w:r>
      <w:r w:rsidRPr="00E221A6">
        <w:rPr>
          <w:lang w:val="en-AU"/>
        </w:rPr>
      </w:r>
      <w:r w:rsidRPr="00E221A6">
        <w:rPr>
          <w:lang w:val="en-AU"/>
        </w:rPr>
        <w:fldChar w:fldCharType="separate"/>
      </w:r>
      <w:hyperlink w:anchor="_ENREF_25" w:tooltip="Kinsey, 1967 #418" w:history="1">
        <w:r w:rsidR="00671703" w:rsidRPr="00E221A6">
          <w:rPr>
            <w:noProof/>
            <w:lang w:val="en-AU"/>
          </w:rPr>
          <w:t>Kinsey and Kinsey 1967</w:t>
        </w:r>
      </w:hyperlink>
      <w:r w:rsidRPr="00E221A6">
        <w:rPr>
          <w:noProof/>
          <w:lang w:val="en-AU"/>
        </w:rPr>
        <w:t xml:space="preserve">, </w:t>
      </w:r>
      <w:hyperlink w:anchor="_ENREF_39" w:tooltip="Osinga, 1999 #412" w:history="1">
        <w:r w:rsidR="00671703" w:rsidRPr="00E221A6">
          <w:rPr>
            <w:noProof/>
            <w:lang w:val="en-AU"/>
          </w:rPr>
          <w:t>Osinga et al. 1999</w:t>
        </w:r>
      </w:hyperlink>
      <w:r w:rsidRPr="00E221A6">
        <w:rPr>
          <w:noProof/>
          <w:lang w:val="en-AU"/>
        </w:rPr>
        <w:t xml:space="preserve">, </w:t>
      </w:r>
      <w:hyperlink w:anchor="_ENREF_37" w:tooltip="Nilsson, 2004 #414" w:history="1">
        <w:r w:rsidR="00671703" w:rsidRPr="00E221A6">
          <w:rPr>
            <w:noProof/>
            <w:lang w:val="en-AU"/>
          </w:rPr>
          <w:t>Nilsson and Ostlund-Nilsson 2004</w:t>
        </w:r>
      </w:hyperlink>
      <w:r w:rsidRPr="00E221A6">
        <w:rPr>
          <w:noProof/>
          <w:lang w:val="en-AU"/>
        </w:rPr>
        <w:t xml:space="preserve">, </w:t>
      </w:r>
      <w:hyperlink w:anchor="_ENREF_13" w:tooltip="Dodds, 2007 #413" w:history="1">
        <w:r w:rsidR="00671703" w:rsidRPr="00E221A6">
          <w:rPr>
            <w:noProof/>
            <w:lang w:val="en-AU"/>
          </w:rPr>
          <w:t>Dodds et al. 2007</w:t>
        </w:r>
      </w:hyperlink>
      <w:r w:rsidRPr="00E221A6">
        <w:rPr>
          <w:noProof/>
          <w:lang w:val="en-AU"/>
        </w:rPr>
        <w:t>)</w:t>
      </w:r>
      <w:r w:rsidRPr="00E221A6">
        <w:rPr>
          <w:lang w:val="en-AU"/>
        </w:rPr>
        <w:fldChar w:fldCharType="end"/>
      </w:r>
      <w:r>
        <w:rPr>
          <w:lang w:val="en-AU"/>
        </w:rPr>
        <w:t xml:space="preserve">. </w:t>
      </w:r>
      <w:r w:rsidR="00C76586">
        <w:rPr>
          <w:lang w:val="en-AU"/>
        </w:rPr>
        <w:t>W</w:t>
      </w:r>
      <w:r>
        <w:t xml:space="preserve">e found </w:t>
      </w:r>
      <w:r w:rsidR="00C76586">
        <w:t xml:space="preserve">generally higher estimates of oxygen availability </w:t>
      </w:r>
      <w:r>
        <w:t xml:space="preserve">in Port Phillip Bay </w:t>
      </w:r>
      <w:r w:rsidR="00C76586">
        <w:t xml:space="preserve">relative to a </w:t>
      </w:r>
      <w:r>
        <w:t xml:space="preserve">similar </w:t>
      </w:r>
      <w:r w:rsidR="00C76586">
        <w:t xml:space="preserve">study in a marina </w:t>
      </w:r>
      <w:r>
        <w:t xml:space="preserve">in subtropical Australia </w:t>
      </w:r>
      <w:r>
        <w:fldChar w:fldCharType="begin"/>
      </w:r>
      <w:r>
        <w:instrText xml:space="preserve"> ADDIN EN.CITE &lt;EndNote&gt;&lt;Cite&gt;&lt;Author&gt;Ferguson&lt;/Author&gt;&lt;Year&gt;2013&lt;/Year&gt;&lt;RecNum&gt;136&lt;/RecNum&gt;&lt;DisplayText&gt;(Ferguson et al. 2013)&lt;/DisplayText&gt;&lt;record&gt;&lt;rec-number&gt;136&lt;/rec-number&gt;&lt;foreign-keys&gt;&lt;key app="EN" db-id="wasapzp9xa0dr9etatnpvapgpavfsw25at0e"&gt;136&lt;/key&gt;&lt;/foreign-keys&gt;&lt;ref-type name="Journal Article"&gt;17&lt;/ref-type&gt;&lt;contributors&gt;&lt;authors&gt;&lt;author&gt;Ferguson, Nick&lt;/author&gt;&lt;author&gt;White, Craig R.&lt;/author&gt;&lt;author&gt;Marshall, Dustin J.&lt;/author&gt;&lt;/authors&gt;&lt;/contributors&gt;&lt;titles&gt;&lt;title&gt;Competition in benthic marine invertebrates: the unrecognized role of exploitative competition for oxygen&lt;/title&gt;&lt;secondary-title&gt;Ecology&lt;/secondary-title&gt;&lt;/titles&gt;&lt;periodical&gt;&lt;full-title&gt;Ecology&lt;/full-title&gt;&lt;abbr-1&gt;Ecology&lt;/abbr-1&gt;&lt;/periodical&gt;&lt;pages&gt;126-135&lt;/pages&gt;&lt;volume&gt;94&lt;/volume&gt;&lt;number&gt;1&lt;/number&gt;&lt;dates&gt;&lt;year&gt;2013&lt;/year&gt;&lt;pub-dates&gt;&lt;date&gt;Jan&lt;/date&gt;&lt;/pub-dates&gt;&lt;/dates&gt;&lt;isbn&gt;0012-9658&lt;/isbn&gt;&lt;accession-num&gt;WOS:000316186900015&lt;/accession-num&gt;&lt;urls&gt;&lt;related-urls&gt;&lt;url&gt;&amp;lt;Go to ISI&amp;gt;://WOS:000316186900015&lt;/url&gt;&lt;/related-urls&gt;&lt;/urls&gt;&lt;/record&gt;&lt;/Cite&gt;&lt;/EndNote&gt;</w:instrText>
      </w:r>
      <w:r>
        <w:fldChar w:fldCharType="separate"/>
      </w:r>
      <w:r>
        <w:rPr>
          <w:noProof/>
        </w:rPr>
        <w:t>(</w:t>
      </w:r>
      <w:hyperlink w:anchor="_ENREF_15" w:tooltip="Ferguson, 2013 #136" w:history="1">
        <w:r w:rsidR="00671703">
          <w:rPr>
            <w:noProof/>
          </w:rPr>
          <w:t>Ferguson et al. 2013</w:t>
        </w:r>
      </w:hyperlink>
      <w:r>
        <w:rPr>
          <w:noProof/>
        </w:rPr>
        <w:t>)</w:t>
      </w:r>
      <w:r>
        <w:fldChar w:fldCharType="end"/>
      </w:r>
      <w:r>
        <w:t xml:space="preserve">. </w:t>
      </w:r>
      <w:r w:rsidR="00C76586">
        <w:t>The subtropical site had similar or higher flow rates than our sites so differences in flow are unlikely to explain difference in oxygen. We suspect that the higher temperature at the subtropical site (</w:t>
      </w:r>
      <w:r w:rsidR="00526CCF" w:rsidRPr="00526CCF">
        <w:t xml:space="preserve">25 </w:t>
      </w:r>
      <w:r w:rsidR="00526CCF" w:rsidRPr="002A1225">
        <w:t>°</w:t>
      </w:r>
      <w:r w:rsidR="00526CCF" w:rsidRPr="00526CCF">
        <w:t xml:space="preserve">C </w:t>
      </w:r>
      <w:r w:rsidR="00C76586" w:rsidRPr="00526CCF">
        <w:t xml:space="preserve">there versus </w:t>
      </w:r>
      <w:r w:rsidR="00526CCF" w:rsidRPr="00526CCF">
        <w:t xml:space="preserve">19 </w:t>
      </w:r>
      <w:r w:rsidR="00526CCF" w:rsidRPr="002A1225">
        <w:t>°</w:t>
      </w:r>
      <w:r w:rsidR="00526CCF" w:rsidRPr="00526CCF">
        <w:t>C</w:t>
      </w:r>
      <w:r w:rsidR="00526CCF" w:rsidRPr="002A1225">
        <w:t xml:space="preserve"> </w:t>
      </w:r>
      <w:r w:rsidR="00C76586">
        <w:t xml:space="preserve">during our study) increased the metabolic demands of the local community, leading to lower oxygen levels overall. An important next step would be to determine whether oxygen availability </w:t>
      </w:r>
      <w:proofErr w:type="spellStart"/>
      <w:r w:rsidR="00C76586">
        <w:t>covaries</w:t>
      </w:r>
      <w:proofErr w:type="spellEnd"/>
      <w:r w:rsidR="00C76586">
        <w:t xml:space="preserve"> with seasonal changes in temperature at our study sites. Interestingly, even with differences in mean oxygen availability at the subtropical site and our St Kilda</w:t>
      </w:r>
      <w:r w:rsidR="00C82469">
        <w:t xml:space="preserve"> site</w:t>
      </w:r>
      <w:r w:rsidR="00C76586">
        <w:t xml:space="preserve">, we find a similar percentage of habitat is predicted to physiologically stressful to that found in the previous study. </w:t>
      </w:r>
    </w:p>
    <w:p w14:paraId="7D0C6ADC" w14:textId="2C5D3D10" w:rsidR="00C13735" w:rsidRDefault="00C76586" w:rsidP="00C13735">
      <w:pPr>
        <w:spacing w:line="360" w:lineRule="auto"/>
        <w:ind w:firstLine="567"/>
        <w:rPr>
          <w:lang w:val="en-AU"/>
        </w:rPr>
      </w:pPr>
      <w:r>
        <w:rPr>
          <w:lang w:val="en-AU"/>
        </w:rPr>
        <w:t xml:space="preserve">The </w:t>
      </w:r>
      <w:r w:rsidR="00C13735" w:rsidRPr="000D0260">
        <w:rPr>
          <w:i/>
        </w:rPr>
        <w:t>C</w:t>
      </w:r>
      <w:r w:rsidR="00C13735" w:rsidRPr="000D0260">
        <w:rPr>
          <w:i/>
          <w:sz w:val="18"/>
          <w:szCs w:val="18"/>
        </w:rPr>
        <w:t>50%VO</w:t>
      </w:r>
      <w:r w:rsidR="00C13735" w:rsidRPr="000D0260">
        <w:rPr>
          <w:i/>
          <w:sz w:val="18"/>
          <w:szCs w:val="18"/>
          <w:vertAlign w:val="subscript"/>
        </w:rPr>
        <w:t>2</w:t>
      </w:r>
      <w:r w:rsidR="00C13735">
        <w:rPr>
          <w:lang w:val="en-AU"/>
        </w:rPr>
        <w:t xml:space="preserve"> values reported here are similar to </w:t>
      </w:r>
      <m:oMath>
        <m:sSub>
          <m:sSubPr>
            <m:ctrlPr>
              <w:ins w:id="45" w:author="Diego Barneche" w:date="2016-06-13T07:22:00Z">
                <w:rPr>
                  <w:rFonts w:ascii="Cambria Math" w:hAnsi="Cambria Math"/>
                  <w:i/>
                </w:rPr>
              </w:ins>
            </m:ctrlPr>
          </m:sSubPr>
          <m:e>
            <m:r>
              <w:rPr>
                <w:rFonts w:ascii="Cambria Math" w:hAnsi="Cambria Math"/>
              </w:rPr>
              <m:t>C</m:t>
            </m:r>
          </m:e>
          <m:sub>
            <m:sSub>
              <m:sSubPr>
                <m:ctrlPr>
                  <w:ins w:id="46" w:author="Diego Barneche" w:date="2016-06-13T07:22:00Z">
                    <w:rPr>
                      <w:rFonts w:ascii="Cambria Math" w:hAnsi="Cambria Math"/>
                      <w:i/>
                    </w:rPr>
                  </w:ins>
                </m:ctrlPr>
              </m:sSubPr>
              <m:e>
                <m:r>
                  <w:rPr>
                    <w:rFonts w:ascii="Cambria Math" w:hAnsi="Cambria Math"/>
                  </w:rPr>
                  <m:t>C</m:t>
                </m:r>
              </m:e>
              <m:sub>
                <m:sSub>
                  <m:sSubPr>
                    <m:ctrlPr>
                      <w:ins w:id="47"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00C13735">
        <w:rPr>
          <w:lang w:val="en-AU"/>
        </w:rPr>
        <w:t xml:space="preserve"> values found for other sessile marine organisms and fishes </w:t>
      </w:r>
      <w:r w:rsidR="00C13735">
        <w:rPr>
          <w:lang w:val="en-AU"/>
        </w:rPr>
        <w:fldChar w:fldCharType="begin">
          <w:fldData xml:space="preserve">PEVuZE5vdGU+PENpdGU+PEF1dGhvcj5GZXJndXNvbjwvQXV0aG9yPjxZZWFyPjIwMTM8L1llYXI+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</w:fldData>
        </w:fldChar>
      </w:r>
      <w:r w:rsidR="00C13735">
        <w:rPr>
          <w:lang w:val="en-AU"/>
        </w:rPr>
        <w:instrText xml:space="preserve"> ADDIN EN.CITE </w:instrText>
      </w:r>
      <w:r w:rsidR="00C13735">
        <w:rPr>
          <w:lang w:val="en-AU"/>
        </w:rPr>
        <w:fldChar w:fldCharType="begin">
          <w:fldData xml:space="preserve">PEVuZE5vdGU+PENpdGU+PEF1dGhvcj5GZXJndXNvbjwvQXV0aG9yPjxZZWFyPjIwMTM8L1llYXI+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</w:fldData>
        </w:fldChar>
      </w:r>
      <w:r w:rsidR="00C13735">
        <w:rPr>
          <w:lang w:val="en-AU"/>
        </w:rPr>
        <w:instrText xml:space="preserve"> ADDIN EN.CITE.DATA </w:instrText>
      </w:r>
      <w:r w:rsidR="00C13735">
        <w:rPr>
          <w:lang w:val="en-AU"/>
        </w:rPr>
      </w:r>
      <w:r w:rsidR="00C13735">
        <w:rPr>
          <w:lang w:val="en-AU"/>
        </w:rPr>
        <w:fldChar w:fldCharType="end"/>
      </w:r>
      <w:r w:rsidR="00C13735">
        <w:rPr>
          <w:lang w:val="en-AU"/>
        </w:rPr>
      </w:r>
      <w:r w:rsidR="00C13735">
        <w:rPr>
          <w:lang w:val="en-AU"/>
        </w:rPr>
        <w:fldChar w:fldCharType="separate"/>
      </w:r>
      <w:r w:rsidR="00C13735">
        <w:rPr>
          <w:noProof/>
          <w:lang w:val="en-AU"/>
        </w:rPr>
        <w:t>(</w:t>
      </w:r>
      <w:hyperlink w:anchor="_ENREF_37" w:tooltip="Nilsson, 2004 #414" w:history="1">
        <w:r w:rsidR="00671703">
          <w:rPr>
            <w:noProof/>
            <w:lang w:val="en-AU"/>
          </w:rPr>
          <w:t>Nilsson and Ostlund-Nilsson 2004</w:t>
        </w:r>
      </w:hyperlink>
      <w:r w:rsidR="00C13735">
        <w:rPr>
          <w:noProof/>
          <w:lang w:val="en-AU"/>
        </w:rPr>
        <w:t xml:space="preserve">, </w:t>
      </w:r>
      <w:hyperlink w:anchor="_ENREF_15" w:tooltip="Ferguson, 2013 #136" w:history="1">
        <w:r w:rsidR="00671703">
          <w:rPr>
            <w:noProof/>
            <w:lang w:val="en-AU"/>
          </w:rPr>
          <w:t>Ferguson et al. 2013</w:t>
        </w:r>
      </w:hyperlink>
      <w:r w:rsidR="00C13735">
        <w:rPr>
          <w:noProof/>
          <w:lang w:val="en-AU"/>
        </w:rPr>
        <w:t>)</w:t>
      </w:r>
      <w:r w:rsidR="00C13735">
        <w:rPr>
          <w:lang w:val="en-AU"/>
        </w:rPr>
        <w:fldChar w:fldCharType="end"/>
      </w:r>
      <w:r w:rsidR="00C13735">
        <w:rPr>
          <w:lang w:val="en-AU"/>
        </w:rPr>
        <w:t xml:space="preserve">. Therefore, we believe our reported </w:t>
      </w:r>
      <w:r w:rsidR="00C13735" w:rsidRPr="000D0260">
        <w:rPr>
          <w:i/>
        </w:rPr>
        <w:t>C</w:t>
      </w:r>
      <w:r w:rsidR="00C13735" w:rsidRPr="000D0260">
        <w:rPr>
          <w:i/>
          <w:sz w:val="18"/>
          <w:szCs w:val="18"/>
        </w:rPr>
        <w:t>50%VO</w:t>
      </w:r>
      <w:r w:rsidR="00C13735" w:rsidRPr="000D0260">
        <w:rPr>
          <w:i/>
          <w:sz w:val="18"/>
          <w:szCs w:val="18"/>
          <w:vertAlign w:val="subscript"/>
        </w:rPr>
        <w:t>2</w:t>
      </w:r>
      <w:r w:rsidR="00C13735">
        <w:rPr>
          <w:lang w:val="en-AU"/>
        </w:rPr>
        <w:t xml:space="preserve"> values to provide a fairly good indication of hypoxia resistance. The functional groups measured here may be considered hypoxi</w:t>
      </w:r>
      <w:r w:rsidR="00C82469">
        <w:rPr>
          <w:lang w:val="en-AU"/>
        </w:rPr>
        <w:t>a</w:t>
      </w:r>
      <w:r w:rsidR="00C13735">
        <w:rPr>
          <w:lang w:val="en-AU"/>
        </w:rPr>
        <w:t xml:space="preserve"> tolerant, as they were able to withstand oxygen levels under </w:t>
      </w:r>
      <w:r w:rsidR="00C13735">
        <w:rPr>
          <w:lang w:val="en-AU"/>
        </w:rPr>
        <w:lastRenderedPageBreak/>
        <w:t>around 1.8</w:t>
      </w:r>
      <w:r w:rsidR="00C82469">
        <w:rPr>
          <w:lang w:val="en-AU"/>
        </w:rPr>
        <w:t xml:space="preserve"> </w:t>
      </w:r>
      <w:r w:rsidR="00C13735">
        <w:rPr>
          <w:lang w:val="en-AU"/>
        </w:rPr>
        <w:t>mg l</w:t>
      </w:r>
      <w:r w:rsidR="00C13735" w:rsidRPr="00C706FB">
        <w:rPr>
          <w:vertAlign w:val="superscript"/>
          <w:lang w:val="en-AU"/>
        </w:rPr>
        <w:t>-1</w:t>
      </w:r>
      <w:r w:rsidR="00C13735">
        <w:rPr>
          <w:lang w:val="en-AU"/>
        </w:rPr>
        <w:t xml:space="preserve">, ~ 25 % air saturation at 19 </w:t>
      </w:r>
      <w:r w:rsidR="00C13735" w:rsidRPr="002A1225">
        <w:rPr>
          <w:lang w:val="en-AU"/>
        </w:rPr>
        <w:t>°</w:t>
      </w:r>
      <w:r w:rsidR="00C13735">
        <w:rPr>
          <w:lang w:val="en-AU"/>
        </w:rPr>
        <w:t xml:space="preserve">C. Flat organisms, however, were able to withstand </w:t>
      </w:r>
      <w:r>
        <w:rPr>
          <w:lang w:val="en-AU"/>
        </w:rPr>
        <w:t xml:space="preserve">more </w:t>
      </w:r>
      <w:r w:rsidR="00C13735">
        <w:rPr>
          <w:lang w:val="en-AU"/>
        </w:rPr>
        <w:t xml:space="preserve">extreme hypoxic conditions, and overall had lower </w:t>
      </w:r>
      <w:r w:rsidR="00C13735" w:rsidRPr="000D0260">
        <w:rPr>
          <w:i/>
        </w:rPr>
        <w:t>C</w:t>
      </w:r>
      <w:r w:rsidR="00C13735" w:rsidRPr="000D0260">
        <w:rPr>
          <w:i/>
          <w:sz w:val="18"/>
          <w:szCs w:val="18"/>
        </w:rPr>
        <w:t>50%VO</w:t>
      </w:r>
      <w:r w:rsidR="00C13735" w:rsidRPr="000D0260">
        <w:rPr>
          <w:i/>
          <w:sz w:val="18"/>
          <w:szCs w:val="18"/>
          <w:vertAlign w:val="subscript"/>
        </w:rPr>
        <w:t>2</w:t>
      </w:r>
      <w:r w:rsidR="00C13735">
        <w:rPr>
          <w:lang w:val="en-AU"/>
        </w:rPr>
        <w:t xml:space="preserve"> values than erect species. Flat species are prone to live in low oxygen </w:t>
      </w:r>
      <w:r w:rsidR="000D7C56">
        <w:rPr>
          <w:lang w:val="en-AU"/>
        </w:rPr>
        <w:t>environments, as</w:t>
      </w:r>
      <w:r w:rsidR="00C13735">
        <w:rPr>
          <w:lang w:val="en-AU"/>
        </w:rPr>
        <w:t xml:space="preserve"> the boundary layers w</w:t>
      </w:r>
      <w:ins w:id="48" w:author="Craig White" w:date="2016-06-10T00:03:00Z">
        <w:r w:rsidR="00C82469">
          <w:rPr>
            <w:lang w:val="en-AU"/>
          </w:rPr>
          <w:t>h</w:t>
        </w:r>
      </w:ins>
      <w:r w:rsidR="00C13735">
        <w:rPr>
          <w:lang w:val="en-AU"/>
        </w:rPr>
        <w:t xml:space="preserve">ere they live are highly likely to be oxygen depleted </w:t>
      </w:r>
      <w:r w:rsidR="00C13735">
        <w:rPr>
          <w:lang w:val="en-AU"/>
        </w:rPr>
        <w:fldChar w:fldCharType="begin">
          <w:fldData xml:space="preserve">PEVuZE5vdGU+PENpdGU+PEF1dGhvcj5GZXJndXNvbjwvQXV0aG9yPjxZZWFyPjIwMTM8L1llYXI+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=
</w:fldData>
        </w:fldChar>
      </w:r>
      <w:r w:rsidR="00B22E41">
        <w:rPr>
          <w:lang w:val="en-AU"/>
        </w:rPr>
        <w:instrText xml:space="preserve"> ADDIN EN.CITE </w:instrText>
      </w:r>
      <w:r w:rsidR="00B22E41">
        <w:rPr>
          <w:lang w:val="en-AU"/>
        </w:rPr>
        <w:fldChar w:fldCharType="begin">
          <w:fldData xml:space="preserve">PEVuZE5vdGU+PENpdGU+PEF1dGhvcj5GZXJndXNvbjwvQXV0aG9yPjxZZWFyPjIwMTM8L1llYXI+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=
</w:fldData>
        </w:fldChar>
      </w:r>
      <w:r w:rsidR="00B22E41">
        <w:rPr>
          <w:lang w:val="en-AU"/>
        </w:rPr>
        <w:instrText xml:space="preserve"> ADDIN EN.CITE.DATA </w:instrText>
      </w:r>
      <w:r w:rsidR="00B22E41">
        <w:rPr>
          <w:lang w:val="en-AU"/>
        </w:rPr>
      </w:r>
      <w:r w:rsidR="00B22E41">
        <w:rPr>
          <w:lang w:val="en-AU"/>
        </w:rPr>
        <w:fldChar w:fldCharType="end"/>
      </w:r>
      <w:r w:rsidR="00C13735">
        <w:rPr>
          <w:lang w:val="en-AU"/>
        </w:rPr>
      </w:r>
      <w:r w:rsidR="00C13735">
        <w:rPr>
          <w:lang w:val="en-AU"/>
        </w:rPr>
        <w:fldChar w:fldCharType="separate"/>
      </w:r>
      <w:r w:rsidR="00B22E41">
        <w:rPr>
          <w:noProof/>
          <w:lang w:val="en-AU"/>
        </w:rPr>
        <w:t>(</w:t>
      </w:r>
      <w:hyperlink w:anchor="_ENREF_47" w:tooltip="Shashar, 1993 #416" w:history="1">
        <w:r w:rsidR="00671703">
          <w:rPr>
            <w:noProof/>
            <w:lang w:val="en-AU"/>
          </w:rPr>
          <w:t>Shashar et al. 1993</w:t>
        </w:r>
      </w:hyperlink>
      <w:r w:rsidR="00B22E41">
        <w:rPr>
          <w:noProof/>
          <w:lang w:val="en-AU"/>
        </w:rPr>
        <w:t xml:space="preserve">, </w:t>
      </w:r>
      <w:hyperlink w:anchor="_ENREF_15" w:tooltip="Ferguson, 2013 #136" w:history="1">
        <w:r w:rsidR="00671703">
          <w:rPr>
            <w:noProof/>
            <w:lang w:val="en-AU"/>
          </w:rPr>
          <w:t>Ferguson et al. 2013</w:t>
        </w:r>
      </w:hyperlink>
      <w:r w:rsidR="00B22E41">
        <w:rPr>
          <w:noProof/>
          <w:lang w:val="en-AU"/>
        </w:rPr>
        <w:t>)</w:t>
      </w:r>
      <w:r w:rsidR="00C13735">
        <w:rPr>
          <w:lang w:val="en-AU"/>
        </w:rPr>
        <w:fldChar w:fldCharType="end"/>
      </w:r>
      <w:r w:rsidR="00C13735">
        <w:rPr>
          <w:lang w:val="en-AU"/>
        </w:rPr>
        <w:t xml:space="preserve">. On the other hand, </w:t>
      </w:r>
      <w:r w:rsidR="00C82469">
        <w:rPr>
          <w:lang w:val="en-AU"/>
        </w:rPr>
        <w:t xml:space="preserve">at least the adult stages of </w:t>
      </w:r>
      <w:r w:rsidR="00C13735">
        <w:rPr>
          <w:lang w:val="en-AU"/>
        </w:rPr>
        <w:t xml:space="preserve">erect species may not need to adapt to extreme hypoxic environments, as they can grow beyond the limits of the boundary layer and access more oxygenated water. </w:t>
      </w:r>
    </w:p>
    <w:p w14:paraId="606C7927" w14:textId="00BC8FFB" w:rsidR="00C13735" w:rsidRDefault="00C13735" w:rsidP="00C13735">
      <w:pPr>
        <w:spacing w:line="360" w:lineRule="auto"/>
        <w:ind w:firstLine="567"/>
      </w:pPr>
      <w:r>
        <w:t xml:space="preserve">Invasive species presented a lower </w:t>
      </w:r>
      <w:r w:rsidRPr="000D0260">
        <w:rPr>
          <w:i/>
        </w:rPr>
        <w:t>C</w:t>
      </w:r>
      <w:r w:rsidRPr="000D0260">
        <w:rPr>
          <w:i/>
          <w:sz w:val="18"/>
          <w:szCs w:val="18"/>
        </w:rPr>
        <w:t>50%VO</w:t>
      </w:r>
      <w:r w:rsidRPr="000D0260">
        <w:rPr>
          <w:i/>
          <w:sz w:val="18"/>
          <w:szCs w:val="18"/>
          <w:vertAlign w:val="subscript"/>
        </w:rPr>
        <w:t>2</w:t>
      </w:r>
      <w:r>
        <w:t xml:space="preserve"> than natives. Moreover, we also found that erect-invasive organisms had lower </w:t>
      </w:r>
      <w:r w:rsidRPr="000D0260">
        <w:rPr>
          <w:i/>
        </w:rPr>
        <w:t>C</w:t>
      </w:r>
      <w:r w:rsidRPr="000D0260">
        <w:rPr>
          <w:i/>
          <w:sz w:val="18"/>
          <w:szCs w:val="18"/>
        </w:rPr>
        <w:t>50%VO</w:t>
      </w:r>
      <w:r w:rsidRPr="000D0260">
        <w:rPr>
          <w:i/>
          <w:sz w:val="18"/>
          <w:szCs w:val="18"/>
          <w:vertAlign w:val="subscript"/>
        </w:rPr>
        <w:t>2</w:t>
      </w:r>
      <w:r>
        <w:t xml:space="preserve"> values than erect-natives. Because we only had one native-flat species, we could </w:t>
      </w:r>
      <w:r w:rsidR="00C76586">
        <w:t xml:space="preserve">formally compare native and </w:t>
      </w:r>
      <w:r>
        <w:t>invasive flat species. However, we still can say that</w:t>
      </w:r>
      <w:r w:rsidR="00C76586">
        <w:t xml:space="preserve"> the</w:t>
      </w:r>
      <w:r>
        <w:t xml:space="preserve"> flat-invasive organism</w:t>
      </w:r>
      <w:r w:rsidR="00A73ABA">
        <w:t>s</w:t>
      </w:r>
      <w:r>
        <w:t xml:space="preserve"> had the lowest </w:t>
      </w:r>
      <w:r w:rsidRPr="000D0260">
        <w:rPr>
          <w:i/>
        </w:rPr>
        <w:t>C</w:t>
      </w:r>
      <w:r w:rsidRPr="000D0260">
        <w:rPr>
          <w:i/>
          <w:sz w:val="18"/>
          <w:szCs w:val="18"/>
        </w:rPr>
        <w:t>50%VO</w:t>
      </w:r>
      <w:r w:rsidRPr="000D0260">
        <w:rPr>
          <w:i/>
          <w:sz w:val="18"/>
          <w:szCs w:val="18"/>
          <w:vertAlign w:val="subscript"/>
        </w:rPr>
        <w:t>2</w:t>
      </w:r>
      <w:r>
        <w:t xml:space="preserve"> across all functional groups, and could withstand extremely hypoxic levels (~ 5  % air saturation).</w:t>
      </w:r>
      <w:del w:id="49" w:author="Diego Barneche" w:date="2016-06-13T10:29:00Z">
        <w:r w:rsidDel="00FB0C3F">
          <w:delText xml:space="preserve"> </w:delText>
        </w:r>
      </w:del>
      <w:r>
        <w:t xml:space="preserve"> Within the context of R* theory, species with low </w:t>
      </w:r>
      <m:oMath>
        <m:sSub>
          <m:sSubPr>
            <m:ctrlPr>
              <w:ins w:id="50" w:author="Diego Barneche" w:date="2016-06-13T07:22:00Z">
                <w:rPr>
                  <w:rFonts w:ascii="Cambria Math" w:hAnsi="Cambria Math"/>
                  <w:i/>
                </w:rPr>
              </w:ins>
            </m:ctrlPr>
          </m:sSubPr>
          <m:e>
            <m:r>
              <w:rPr>
                <w:rFonts w:ascii="Cambria Math" w:hAnsi="Cambria Math"/>
              </w:rPr>
              <m:t>C</m:t>
            </m:r>
          </m:e>
          <m:sub>
            <m:sSub>
              <m:sSubPr>
                <m:ctrlPr>
                  <w:ins w:id="51" w:author="Diego Barneche" w:date="2016-06-13T07:22:00Z">
                    <w:rPr>
                      <w:rFonts w:ascii="Cambria Math" w:hAnsi="Cambria Math"/>
                      <w:i/>
                    </w:rPr>
                  </w:ins>
                </m:ctrlPr>
              </m:sSubPr>
              <m:e>
                <m:r>
                  <w:rPr>
                    <w:rFonts w:ascii="Cambria Math" w:hAnsi="Cambria Math"/>
                  </w:rPr>
                  <m:t>C</m:t>
                </m:r>
              </m:e>
              <m:sub>
                <m:sSub>
                  <m:sSubPr>
                    <m:ctrlPr>
                      <w:ins w:id="52"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t xml:space="preserve"> (or </w:t>
      </w:r>
      <m:oMath>
        <m:sSub>
          <m:sSubPr>
            <m:ctrlPr>
              <w:ins w:id="53" w:author="Diego Barneche" w:date="2016-06-13T07:22:00Z">
                <w:rPr>
                  <w:rFonts w:ascii="Cambria Math" w:hAnsi="Cambria Math"/>
                  <w:i/>
                </w:rPr>
              </w:ins>
            </m:ctrlPr>
          </m:sSubPr>
          <m:e>
            <m:r>
              <w:rPr>
                <w:rFonts w:ascii="Cambria Math" w:hAnsi="Cambria Math"/>
              </w:rPr>
              <m:t>P</m:t>
            </m:r>
          </m:e>
          <m:sub>
            <m:sSub>
              <m:sSubPr>
                <m:ctrlPr>
                  <w:ins w:id="54" w:author="Diego Barneche" w:date="2016-06-13T07:22:00Z">
                    <w:rPr>
                      <w:rFonts w:ascii="Cambria Math" w:hAnsi="Cambria Math"/>
                      <w:i/>
                    </w:rPr>
                  </w:ins>
                </m:ctrlPr>
              </m:sSubPr>
              <m:e>
                <m:r>
                  <w:rPr>
                    <w:rFonts w:ascii="Cambria Math" w:hAnsi="Cambria Math"/>
                  </w:rPr>
                  <m:t>C</m:t>
                </m:r>
              </m:e>
              <m:sub>
                <m:sSub>
                  <m:sSubPr>
                    <m:ctrlPr>
                      <w:ins w:id="55"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rsidRPr="00CF6372">
        <w:rPr>
          <w:sz w:val="20"/>
          <w:szCs w:val="20"/>
        </w:rPr>
        <w:t>)</w:t>
      </w:r>
      <w:r>
        <w:rPr>
          <w:sz w:val="20"/>
          <w:szCs w:val="20"/>
        </w:rPr>
        <w:t xml:space="preserve">, </w:t>
      </w:r>
      <w:r>
        <w:t xml:space="preserve">should be better competitors than species with higher </w:t>
      </w:r>
      <m:oMath>
        <m:sSub>
          <m:sSubPr>
            <m:ctrlPr>
              <w:ins w:id="56" w:author="Diego Barneche" w:date="2016-06-13T07:22:00Z">
                <w:rPr>
                  <w:rFonts w:ascii="Cambria Math" w:hAnsi="Cambria Math"/>
                  <w:i/>
                </w:rPr>
              </w:ins>
            </m:ctrlPr>
          </m:sSubPr>
          <m:e>
            <m:r>
              <w:rPr>
                <w:rFonts w:ascii="Cambria Math" w:hAnsi="Cambria Math"/>
              </w:rPr>
              <m:t>C</m:t>
            </m:r>
          </m:e>
          <m:sub>
            <m:sSub>
              <m:sSubPr>
                <m:ctrlPr>
                  <w:ins w:id="57" w:author="Diego Barneche" w:date="2016-06-13T07:22:00Z">
                    <w:rPr>
                      <w:rFonts w:ascii="Cambria Math" w:hAnsi="Cambria Math"/>
                      <w:i/>
                    </w:rPr>
                  </w:ins>
                </m:ctrlPr>
              </m:sSubPr>
              <m:e>
                <m:r>
                  <w:rPr>
                    <w:rFonts w:ascii="Cambria Math" w:hAnsi="Cambria Math"/>
                  </w:rPr>
                  <m:t>C</m:t>
                </m:r>
              </m:e>
              <m:sub>
                <m:sSub>
                  <m:sSubPr>
                    <m:ctrlPr>
                      <w:ins w:id="58"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t xml:space="preserve"> as they can </w:t>
      </w:r>
      <w:r w:rsidR="00C82469">
        <w:t>maintain aerobic metabolism at relatively higher rates in hypoxic conditions</w:t>
      </w:r>
      <w:r>
        <w:t xml:space="preserve">. </w:t>
      </w:r>
      <w:r w:rsidR="00C82469">
        <w:t xml:space="preserve">It has also </w:t>
      </w:r>
      <w:r>
        <w:t xml:space="preserve">been </w:t>
      </w:r>
      <w:r w:rsidR="00C82469">
        <w:t xml:space="preserve">demonstrated </w:t>
      </w:r>
      <w:r>
        <w:t xml:space="preserve">that species with low </w:t>
      </w:r>
      <m:oMath>
        <m:sSub>
          <m:sSubPr>
            <m:ctrlPr>
              <w:ins w:id="59" w:author="Diego Barneche" w:date="2016-06-13T07:22:00Z">
                <w:rPr>
                  <w:rFonts w:ascii="Cambria Math" w:hAnsi="Cambria Math"/>
                  <w:i/>
                </w:rPr>
              </w:ins>
            </m:ctrlPr>
          </m:sSubPr>
          <m:e>
            <m:r>
              <w:rPr>
                <w:rFonts w:ascii="Cambria Math" w:hAnsi="Cambria Math"/>
              </w:rPr>
              <m:t>C</m:t>
            </m:r>
          </m:e>
          <m:sub>
            <m:sSub>
              <m:sSubPr>
                <m:ctrlPr>
                  <w:ins w:id="60" w:author="Diego Barneche" w:date="2016-06-13T07:22:00Z">
                    <w:rPr>
                      <w:rFonts w:ascii="Cambria Math" w:hAnsi="Cambria Math"/>
                      <w:i/>
                    </w:rPr>
                  </w:ins>
                </m:ctrlPr>
              </m:sSubPr>
              <m:e>
                <m:r>
                  <w:rPr>
                    <w:rFonts w:ascii="Cambria Math" w:hAnsi="Cambria Math"/>
                  </w:rPr>
                  <m:t>C</m:t>
                </m:r>
              </m:e>
              <m:sub>
                <m:sSub>
                  <m:sSubPr>
                    <m:ctrlPr>
                      <w:ins w:id="61" w:author="Diego Barneche" w:date="2016-06-13T07:22:00Z">
                        <w:rPr>
                          <w:rFonts w:ascii="Cambria Math" w:hAnsi="Cambria Math"/>
                          <w:i/>
                        </w:rPr>
                      </w:ins>
                    </m:ctrlPr>
                  </m:sSubPr>
                  <m:e>
                    <m:r>
                      <w:rPr>
                        <w:rFonts w:ascii="Cambria Math" w:hAnsi="Cambria Math"/>
                      </w:rPr>
                      <m:t>O</m:t>
                    </m:r>
                  </m:e>
                  <m:sub>
                    <m:r>
                      <w:rPr>
                        <w:rFonts w:ascii="Cambria Math" w:hAnsi="Cambria Math"/>
                      </w:rPr>
                      <m:t>2</m:t>
                    </m:r>
                  </m:sub>
                </m:sSub>
              </m:sub>
            </m:sSub>
          </m:sub>
        </m:sSub>
      </m:oMath>
      <w:r>
        <w:t xml:space="preserve"> can diminish the oxygen in the areas immediately surrounding them, leaving </w:t>
      </w:r>
      <w:r w:rsidR="00C82469">
        <w:t>little</w:t>
      </w:r>
      <w:r>
        <w:t xml:space="preserve"> oxygen available for</w:t>
      </w:r>
      <w:r w:rsidR="00BC7A28">
        <w:t xml:space="preserve"> other</w:t>
      </w:r>
      <w:r>
        <w:t xml:space="preserve"> species </w:t>
      </w:r>
      <w:r>
        <w:fldChar w:fldCharType="begin"/>
      </w:r>
      <w:r>
        <w:instrText xml:space="preserve"> ADDIN EN.CITE &lt;EndNote&gt;&lt;Cite&gt;&lt;Author&gt;Ferguson&lt;/Author&gt;&lt;Year&gt;2013&lt;/Year&gt;&lt;RecNum&gt;136&lt;/RecNum&gt;&lt;DisplayText&gt;(Ferguson et al. 2013)&lt;/DisplayText&gt;&lt;record&gt;&lt;rec-number&gt;136&lt;/rec-number&gt;&lt;foreign-keys&gt;&lt;key app="EN" db-id="wasapzp9xa0dr9etatnpvapgpavfsw25at0e"&gt;136&lt;/key&gt;&lt;/foreign-keys&gt;&lt;ref-type name="Journal Article"&gt;17&lt;/ref-type&gt;&lt;contributors&gt;&lt;authors&gt;&lt;author&gt;Ferguson, Nick&lt;/author&gt;&lt;author&gt;White, Craig R.&lt;/author&gt;&lt;author&gt;Marshall, Dustin J.&lt;/author&gt;&lt;/authors&gt;&lt;/contributors&gt;&lt;titles&gt;&lt;title&gt;Competition in benthic marine invertebrates: the unrecognized role of exploitative competition for oxygen&lt;/title&gt;&lt;secondary-title&gt;Ecology&lt;/secondary-title&gt;&lt;/titles&gt;&lt;periodical&gt;&lt;full-title&gt;Ecology&lt;/full-title&gt;&lt;abbr-1&gt;Ecology&lt;/abbr-1&gt;&lt;/periodical&gt;&lt;pages&gt;126-135&lt;/pages&gt;&lt;volume&gt;94&lt;/volume&gt;&lt;number&gt;1&lt;/number&gt;&lt;dates&gt;&lt;year&gt;2013&lt;/year&gt;&lt;pub-dates&gt;&lt;date&gt;Jan&lt;/date&gt;&lt;/pub-dates&gt;&lt;/dates&gt;&lt;isbn&gt;0012-9658&lt;/isbn&gt;&lt;accession-num&gt;WOS:000316186900015&lt;/accession-num&gt;&lt;urls&gt;&lt;related-urls&gt;&lt;url&gt;&amp;lt;Go to ISI&amp;gt;://WOS:000316186900015&lt;/url&gt;&lt;/related-urls&gt;&lt;/urls&gt;&lt;/record&gt;&lt;/Cite&gt;&lt;/EndNote&gt;</w:instrText>
      </w:r>
      <w:r>
        <w:fldChar w:fldCharType="separate"/>
      </w:r>
      <w:r>
        <w:rPr>
          <w:noProof/>
        </w:rPr>
        <w:t>(</w:t>
      </w:r>
      <w:hyperlink w:anchor="_ENREF_15" w:tooltip="Ferguson, 2013 #136" w:history="1">
        <w:r w:rsidR="00671703">
          <w:rPr>
            <w:noProof/>
          </w:rPr>
          <w:t>Ferguson et al. 2013</w:t>
        </w:r>
      </w:hyperlink>
      <w:r>
        <w:rPr>
          <w:noProof/>
        </w:rPr>
        <w:t>)</w:t>
      </w:r>
      <w:r>
        <w:fldChar w:fldCharType="end"/>
      </w:r>
      <w:r>
        <w:t>. Under this point of view we can say that exploitative competition for oxygen ability is an interaction that can play an important role in invasion ecology, as invasive organisms of sessile communities have a physiologic</w:t>
      </w:r>
      <w:r w:rsidR="00BC7A28">
        <w:t>al</w:t>
      </w:r>
      <w:r>
        <w:t xml:space="preserve"> advantage over the less tolerant natives. </w:t>
      </w:r>
    </w:p>
    <w:p w14:paraId="7D3AB4A0" w14:textId="04C67400" w:rsidR="00BD1304" w:rsidRDefault="00C76586" w:rsidP="00C13735">
      <w:pPr>
        <w:spacing w:line="360" w:lineRule="auto"/>
        <w:ind w:firstLine="567"/>
      </w:pPr>
      <w:r>
        <w:t>Across a range of taxa and systems, i</w:t>
      </w:r>
      <w:r w:rsidR="00C13735">
        <w:t xml:space="preserve">nvasive species </w:t>
      </w:r>
      <w:r>
        <w:t xml:space="preserve">tend to have </w:t>
      </w:r>
      <w:r w:rsidR="00C13735">
        <w:t xml:space="preserve">characteristics that make them more resistant to stressful conditions than native species </w:t>
      </w:r>
      <w:r w:rsidR="00C13735">
        <w:fldChar w:fldCharType="begin">
          <w:fldData xml:space="preserve">PEVuZE5vdGU+PENpdGU+PEF1dGhvcj5aZXJlYmVja2k8L0F1dGhvcj48WWVhcj4yMDExPC9ZZWFy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</w:fldData>
        </w:fldChar>
      </w:r>
      <w:r w:rsidR="00B22E41">
        <w:instrText xml:space="preserve"> ADDIN EN.CITE </w:instrText>
      </w:r>
      <w:r w:rsidR="00B22E41">
        <w:fldChar w:fldCharType="begin">
          <w:fldData xml:space="preserve">PEVuZE5vdGU+PENpdGU+PEF1dGhvcj5aZXJlYmVja2k8L0F1dGhvcj48WWVhcj4yMDExPC9ZZWFy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</w:fldData>
        </w:fldChar>
      </w:r>
      <w:r w:rsidR="00B22E41">
        <w:instrText xml:space="preserve"> ADDIN EN.CITE.DATA </w:instrText>
      </w:r>
      <w:r w:rsidR="00B22E41">
        <w:fldChar w:fldCharType="end"/>
      </w:r>
      <w:r w:rsidR="00C13735">
        <w:fldChar w:fldCharType="separate"/>
      </w:r>
      <w:r w:rsidR="00B22E41">
        <w:rPr>
          <w:noProof/>
        </w:rPr>
        <w:t>(</w:t>
      </w:r>
      <w:hyperlink w:anchor="_ENREF_57" w:tooltip="van Kleunen, 2010 #142" w:history="1">
        <w:r w:rsidR="00671703">
          <w:rPr>
            <w:noProof/>
          </w:rPr>
          <w:t>van Kleunen et al. 2010b</w:t>
        </w:r>
      </w:hyperlink>
      <w:r w:rsidR="00B22E41">
        <w:rPr>
          <w:noProof/>
        </w:rPr>
        <w:t xml:space="preserve">, </w:t>
      </w:r>
      <w:hyperlink w:anchor="_ENREF_62" w:tooltip="Zerebecki, 2011 #436" w:history="1">
        <w:r w:rsidR="00671703">
          <w:rPr>
            <w:noProof/>
          </w:rPr>
          <w:t>Zerebecki and Sorte 2011</w:t>
        </w:r>
      </w:hyperlink>
      <w:r w:rsidR="00B22E41">
        <w:rPr>
          <w:noProof/>
        </w:rPr>
        <w:t xml:space="preserve">, </w:t>
      </w:r>
      <w:hyperlink w:anchor="_ENREF_29" w:tooltip="Lejeusne, 2014 #424" w:history="1">
        <w:r w:rsidR="00671703">
          <w:rPr>
            <w:noProof/>
          </w:rPr>
          <w:t>Lejeusne et al. 2014</w:t>
        </w:r>
      </w:hyperlink>
      <w:r w:rsidR="00B22E41">
        <w:rPr>
          <w:noProof/>
        </w:rPr>
        <w:t>)</w:t>
      </w:r>
      <w:r w:rsidR="00C13735">
        <w:fldChar w:fldCharType="end"/>
      </w:r>
      <w:r w:rsidR="00C13735">
        <w:t xml:space="preserve">.  </w:t>
      </w:r>
      <w:r>
        <w:t>Some studies suggest that i</w:t>
      </w:r>
      <w:r w:rsidR="00C13735">
        <w:t xml:space="preserve">nvasive species are evolving to tolerate anthropogenic perturbations. For example, heavy metals, antifouling agents and other pollutants are selective pressures that favor invasive organisms, and </w:t>
      </w:r>
      <w:r w:rsidR="008F3AE1">
        <w:t xml:space="preserve">studies of </w:t>
      </w:r>
      <w:r w:rsidR="00C13735">
        <w:t xml:space="preserve">invasive species have shown that resistance to pollutants can be heritable </w:t>
      </w:r>
      <w:r w:rsidR="00C13735">
        <w:fldChar w:fldCharType="begin">
          <w:fldData xml:space="preserve">PEVuZE5vdGU+PENpdGU+PEF1dGhvcj5NY0tlbnppZTwvQXV0aG9yPjxZZWFyPjIwMTE8L1llYXI+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</w:fldData>
        </w:fldChar>
      </w:r>
      <w:r w:rsidR="00671703">
        <w:instrText xml:space="preserve"> ADDIN EN.CITE </w:instrText>
      </w:r>
      <w:r w:rsidR="00671703">
        <w:fldChar w:fldCharType="begin">
          <w:fldData xml:space="preserve">PEVuZE5vdGU+PENpdGU+PEF1dGhvcj5NY0tlbnppZTwvQXV0aG9yPjxZZWFyPjIwMTE8L1llYXI+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</w:fldData>
        </w:fldChar>
      </w:r>
      <w:r w:rsidR="00671703">
        <w:instrText xml:space="preserve"> ADDIN EN.CITE.DATA </w:instrText>
      </w:r>
      <w:r w:rsidR="00671703">
        <w:fldChar w:fldCharType="end"/>
      </w:r>
      <w:r w:rsidR="00C13735">
        <w:fldChar w:fldCharType="separate"/>
      </w:r>
      <w:r w:rsidR="00671703">
        <w:rPr>
          <w:noProof/>
        </w:rPr>
        <w:t>(</w:t>
      </w:r>
      <w:hyperlink w:anchor="_ENREF_30" w:tooltip="Levinton, 2003 #454" w:history="1">
        <w:r w:rsidR="00671703">
          <w:rPr>
            <w:noProof/>
          </w:rPr>
          <w:t>Levinton et al. 2003</w:t>
        </w:r>
      </w:hyperlink>
      <w:r w:rsidR="00671703">
        <w:rPr>
          <w:noProof/>
        </w:rPr>
        <w:t xml:space="preserve">, </w:t>
      </w:r>
      <w:hyperlink w:anchor="_ENREF_16" w:tooltip="Floerl, 2005 #449" w:history="1">
        <w:r w:rsidR="00671703">
          <w:rPr>
            <w:noProof/>
          </w:rPr>
          <w:t>Floerl and Inglis 2005</w:t>
        </w:r>
      </w:hyperlink>
      <w:r w:rsidR="00671703">
        <w:rPr>
          <w:noProof/>
        </w:rPr>
        <w:t xml:space="preserve">, </w:t>
      </w:r>
      <w:hyperlink w:anchor="_ENREF_44" w:tooltip="Piola, 2009 #448" w:history="1">
        <w:r w:rsidR="00671703">
          <w:rPr>
            <w:noProof/>
          </w:rPr>
          <w:t>Piola et al. 2009</w:t>
        </w:r>
      </w:hyperlink>
      <w:r w:rsidR="00671703">
        <w:rPr>
          <w:noProof/>
        </w:rPr>
        <w:t xml:space="preserve">, </w:t>
      </w:r>
      <w:hyperlink w:anchor="_ENREF_34" w:tooltip="McKenzie, 2011 #447" w:history="1">
        <w:r w:rsidR="00671703">
          <w:rPr>
            <w:noProof/>
          </w:rPr>
          <w:t>McKenzie et al. 2011</w:t>
        </w:r>
      </w:hyperlink>
      <w:r w:rsidR="00671703">
        <w:rPr>
          <w:noProof/>
        </w:rPr>
        <w:t>)</w:t>
      </w:r>
      <w:r w:rsidR="00C13735">
        <w:fldChar w:fldCharType="end"/>
      </w:r>
      <w:r w:rsidR="00C13735">
        <w:t xml:space="preserve">. </w:t>
      </w:r>
      <w:r>
        <w:t xml:space="preserve">Tolerance to lower oxygen levels has evolved independently </w:t>
      </w:r>
      <w:r w:rsidR="00C13735">
        <w:t xml:space="preserve">many times, as a response to environments where </w:t>
      </w:r>
      <w:r w:rsidR="00C13735" w:rsidRPr="00E221A6">
        <w:t>hypoxic</w:t>
      </w:r>
      <w:r w:rsidR="00C13735">
        <w:t xml:space="preserve"> conditions</w:t>
      </w:r>
      <w:r w:rsidR="00C13735" w:rsidRPr="00E221A6">
        <w:t xml:space="preserve"> or </w:t>
      </w:r>
      <w:r w:rsidR="00C13735">
        <w:t xml:space="preserve">strong </w:t>
      </w:r>
      <w:r w:rsidR="00C13735" w:rsidRPr="00E221A6">
        <w:t xml:space="preserve">fluctuations in oxygen </w:t>
      </w:r>
      <w:r w:rsidR="00C13735">
        <w:t xml:space="preserve">availability dominate </w:t>
      </w:r>
      <w:r w:rsidR="00C13735">
        <w:fldChar w:fldCharType="begin">
          <w:fldData xml:space="preserve">PEVuZE5vdGU+PENpdGU+PEF1dGhvcj5Ib2NoYWNoa2E8L0F1dGhvcj48WWVhcj4yMDAxPC9ZZWFy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</w:fldData>
        </w:fldChar>
      </w:r>
      <w:r w:rsidR="00C13735">
        <w:instrText xml:space="preserve"> ADDIN EN.CITE </w:instrText>
      </w:r>
      <w:r w:rsidR="00C13735">
        <w:fldChar w:fldCharType="begin">
          <w:fldData xml:space="preserve">PEVuZE5vdGU+PENpdGU+PEF1dGhvcj5Ib2NoYWNoa2E8L0F1dGhvcj48WWVhcj4yMDAxPC9ZZWFy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</w:fldData>
        </w:fldChar>
      </w:r>
      <w:r w:rsidR="00C13735">
        <w:instrText xml:space="preserve"> ADDIN EN.CITE.DATA </w:instrText>
      </w:r>
      <w:r w:rsidR="00C13735">
        <w:fldChar w:fldCharType="end"/>
      </w:r>
      <w:r w:rsidR="00C13735">
        <w:fldChar w:fldCharType="separate"/>
      </w:r>
      <w:r w:rsidR="00C13735">
        <w:rPr>
          <w:noProof/>
        </w:rPr>
        <w:t>(</w:t>
      </w:r>
      <w:hyperlink w:anchor="_ENREF_21" w:tooltip="Hochachka, 2001 #442" w:history="1">
        <w:r w:rsidR="00671703">
          <w:rPr>
            <w:noProof/>
          </w:rPr>
          <w:t>Hochachka and Lutz 2001</w:t>
        </w:r>
      </w:hyperlink>
      <w:r w:rsidR="00C13735">
        <w:rPr>
          <w:noProof/>
        </w:rPr>
        <w:t xml:space="preserve">, </w:t>
      </w:r>
      <w:hyperlink w:anchor="_ENREF_37" w:tooltip="Nilsson, 2004 #414" w:history="1">
        <w:r w:rsidR="00671703">
          <w:rPr>
            <w:noProof/>
          </w:rPr>
          <w:t>Nilsson and Ostlund-Nilsson 2004</w:t>
        </w:r>
      </w:hyperlink>
      <w:r w:rsidR="00C13735">
        <w:rPr>
          <w:noProof/>
        </w:rPr>
        <w:t xml:space="preserve">, </w:t>
      </w:r>
      <w:hyperlink w:anchor="_ENREF_32" w:tooltip="Mandic, 2009 #445" w:history="1">
        <w:r w:rsidR="00671703">
          <w:rPr>
            <w:noProof/>
          </w:rPr>
          <w:t>Mandic et al. 2009</w:t>
        </w:r>
      </w:hyperlink>
      <w:r w:rsidR="00C13735">
        <w:rPr>
          <w:noProof/>
        </w:rPr>
        <w:t>)</w:t>
      </w:r>
      <w:r w:rsidR="00C13735">
        <w:fldChar w:fldCharType="end"/>
      </w:r>
      <w:r w:rsidR="00C13735">
        <w:t>. Usually the physiologic</w:t>
      </w:r>
      <w:r>
        <w:t>al</w:t>
      </w:r>
      <w:r w:rsidR="00C13735">
        <w:t xml:space="preserve"> thresholds of the species matches the minimum oxygen </w:t>
      </w:r>
      <w:r w:rsidR="00C13735">
        <w:lastRenderedPageBreak/>
        <w:t xml:space="preserve">level of the environment, therefore hypoxia tolerance is an important trait that can determine the distribution and abundance of organisms </w:t>
      </w:r>
      <w:r w:rsidR="00C13735">
        <w:fldChar w:fldCharType="begin">
          <w:fldData xml:space="preserve">PEVuZE5vdGU+PENpdGU+PEF1dGhvcj5TdGlsbG1hbjwvQXV0aG9yPjxZZWFyPjE5OTY8L1llYXI+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</w:fldData>
        </w:fldChar>
      </w:r>
      <w:r w:rsidR="00C13735">
        <w:instrText xml:space="preserve"> ADDIN EN.CITE </w:instrText>
      </w:r>
      <w:r w:rsidR="00C13735">
        <w:fldChar w:fldCharType="begin">
          <w:fldData xml:space="preserve">PEVuZE5vdGU+PENpdGU+PEF1dGhvcj5TdGlsbG1hbjwvQXV0aG9yPjxZZWFyPjE5OTY8L1llYXI+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</w:fldData>
        </w:fldChar>
      </w:r>
      <w:r w:rsidR="00C13735">
        <w:instrText xml:space="preserve"> ADDIN EN.CITE.DATA </w:instrText>
      </w:r>
      <w:r w:rsidR="00C13735">
        <w:fldChar w:fldCharType="end"/>
      </w:r>
      <w:r w:rsidR="00C13735">
        <w:fldChar w:fldCharType="separate"/>
      </w:r>
      <w:r w:rsidR="00C13735">
        <w:rPr>
          <w:noProof/>
        </w:rPr>
        <w:t>(</w:t>
      </w:r>
      <w:hyperlink w:anchor="_ENREF_52" w:tooltip="Stillman, 1996 #180" w:history="1">
        <w:r w:rsidR="00671703">
          <w:rPr>
            <w:noProof/>
          </w:rPr>
          <w:t>Stillman and Somero 1996</w:t>
        </w:r>
      </w:hyperlink>
      <w:r w:rsidR="00C13735">
        <w:rPr>
          <w:noProof/>
        </w:rPr>
        <w:t xml:space="preserve">, </w:t>
      </w:r>
      <w:hyperlink w:anchor="_ENREF_27" w:tooltip="Lagos, 2011 #52" w:history="1">
        <w:r w:rsidR="00671703">
          <w:rPr>
            <w:noProof/>
          </w:rPr>
          <w:t>Lagos et al. 2011</w:t>
        </w:r>
      </w:hyperlink>
      <w:r w:rsidR="006009D9">
        <w:rPr>
          <w:noProof/>
        </w:rPr>
        <w:t>,</w:t>
      </w:r>
      <w:r w:rsidR="00C13735">
        <w:rPr>
          <w:noProof/>
        </w:rPr>
        <w:t xml:space="preserve"> </w:t>
      </w:r>
      <w:hyperlink w:anchor="_ENREF_58" w:tooltip="Verberk, 2011 #213" w:history="1">
        <w:r w:rsidR="00671703">
          <w:rPr>
            <w:noProof/>
          </w:rPr>
          <w:t>Verberk et al. 2011</w:t>
        </w:r>
      </w:hyperlink>
      <w:r w:rsidR="00C13735">
        <w:rPr>
          <w:noProof/>
        </w:rPr>
        <w:t>)</w:t>
      </w:r>
      <w:r w:rsidR="00C13735">
        <w:fldChar w:fldCharType="end"/>
      </w:r>
      <w:r w:rsidR="00C13735">
        <w:t xml:space="preserve">. We do not know if resistance to hypoxia in invasive organisms is a heritable trait that enhances their evolutionary pathway, or whether this trait is an example of phenotypic plasticity. However, the reduction of oxygen levels associated with artificial structures may be acting as a selection pressure that favors invasive organisms. </w:t>
      </w:r>
    </w:p>
    <w:p w14:paraId="77E2054F" w14:textId="5240F30A" w:rsidR="007B0D28" w:rsidRDefault="00BD1304" w:rsidP="00C13735">
      <w:pPr>
        <w:spacing w:line="360" w:lineRule="auto"/>
        <w:ind w:firstLine="567"/>
      </w:pPr>
      <w:r>
        <w:t xml:space="preserve">Our results suggest that artificial structures provide windows for invasion via mediation of water flow. </w:t>
      </w:r>
      <w:r w:rsidR="00C13735">
        <w:rPr>
          <w:lang w:val="en-AU"/>
        </w:rPr>
        <w:t>As low</w:t>
      </w:r>
      <w:r>
        <w:rPr>
          <w:lang w:val="en-AU"/>
        </w:rPr>
        <w:t xml:space="preserve">ering water </w:t>
      </w:r>
      <w:r w:rsidR="00C13735">
        <w:rPr>
          <w:lang w:val="en-AU"/>
        </w:rPr>
        <w:t xml:space="preserve">flow </w:t>
      </w:r>
      <w:r>
        <w:rPr>
          <w:lang w:val="en-AU"/>
        </w:rPr>
        <w:t xml:space="preserve">increases the prevalence </w:t>
      </w:r>
      <w:r w:rsidR="00C13735" w:rsidRPr="00E221A6">
        <w:rPr>
          <w:lang w:val="en-AU"/>
        </w:rPr>
        <w:t xml:space="preserve">of hypoxic and anoxic microsites </w:t>
      </w:r>
      <w:r>
        <w:rPr>
          <w:lang w:val="en-AU"/>
        </w:rPr>
        <w:t xml:space="preserve">it is likely that such habitats become hostile </w:t>
      </w:r>
      <w:r w:rsidR="008F3AE1">
        <w:rPr>
          <w:lang w:val="en-AU"/>
        </w:rPr>
        <w:t xml:space="preserve">to </w:t>
      </w:r>
      <w:r>
        <w:rPr>
          <w:lang w:val="en-AU"/>
        </w:rPr>
        <w:t>native species</w:t>
      </w:r>
      <w:r w:rsidR="00C13735">
        <w:rPr>
          <w:lang w:val="en-AU"/>
        </w:rPr>
        <w:t xml:space="preserve">. </w:t>
      </w:r>
      <w:r>
        <w:rPr>
          <w:lang w:val="en-AU"/>
        </w:rPr>
        <w:t xml:space="preserve">Thus the </w:t>
      </w:r>
      <w:r w:rsidR="00C13735">
        <w:rPr>
          <w:lang w:val="en-AU"/>
        </w:rPr>
        <w:t xml:space="preserve">niche </w:t>
      </w:r>
      <w:r>
        <w:rPr>
          <w:lang w:val="en-AU"/>
        </w:rPr>
        <w:t xml:space="preserve">is made to be exclusively </w:t>
      </w:r>
      <w:r w:rsidR="00C13735">
        <w:rPr>
          <w:lang w:val="en-AU"/>
        </w:rPr>
        <w:t xml:space="preserve">available </w:t>
      </w:r>
      <w:r>
        <w:rPr>
          <w:lang w:val="en-AU"/>
        </w:rPr>
        <w:t xml:space="preserve">to </w:t>
      </w:r>
      <w:r w:rsidR="00C13735">
        <w:rPr>
          <w:lang w:val="en-AU"/>
        </w:rPr>
        <w:t xml:space="preserve">invasive organisms. </w:t>
      </w:r>
      <w:r>
        <w:rPr>
          <w:lang w:val="en-AU"/>
        </w:rPr>
        <w:t>From a management perspective, artificial structures that maintain water flow rates that result in the adequate replenishment of oxygen at local scales might be more effective at promoting the proliferation of native species and less prone to invasion.</w:t>
      </w:r>
    </w:p>
    <w:p w14:paraId="6FB03A9F" w14:textId="77777777" w:rsidR="00BD1304" w:rsidRDefault="00BD1304" w:rsidP="009825AD">
      <w:pPr>
        <w:spacing w:line="360" w:lineRule="auto"/>
        <w:rPr>
          <w:b/>
        </w:rPr>
      </w:pPr>
    </w:p>
    <w:p w14:paraId="279B7396" w14:textId="4779142F" w:rsidR="00604829" w:rsidRDefault="00235F89" w:rsidP="009825AD">
      <w:pPr>
        <w:spacing w:line="360" w:lineRule="auto"/>
      </w:pPr>
      <w:r w:rsidRPr="009825AD">
        <w:rPr>
          <w:b/>
        </w:rPr>
        <w:t>Acknowledgements.</w:t>
      </w:r>
      <w:r w:rsidRPr="00235F89">
        <w:t xml:space="preserve"> The authors thank </w:t>
      </w:r>
      <w:r w:rsidR="0045395A">
        <w:t xml:space="preserve">to </w:t>
      </w:r>
      <w:proofErr w:type="spellStart"/>
      <w:r w:rsidR="0045395A" w:rsidRPr="004F6D48">
        <w:rPr>
          <w:bCs/>
        </w:rPr>
        <w:t>Blairgowrie</w:t>
      </w:r>
      <w:proofErr w:type="spellEnd"/>
      <w:r w:rsidR="0045395A" w:rsidRPr="004F6D48">
        <w:rPr>
          <w:bCs/>
        </w:rPr>
        <w:t xml:space="preserve"> Yacht Squadron, Royal Brighton Yacht Club, Royal Melbourne Yacht Squadron</w:t>
      </w:r>
      <w:r w:rsidR="0045395A">
        <w:rPr>
          <w:bCs/>
        </w:rPr>
        <w:t xml:space="preserve"> </w:t>
      </w:r>
      <w:proofErr w:type="gramStart"/>
      <w:r w:rsidR="0045395A">
        <w:rPr>
          <w:bCs/>
        </w:rPr>
        <w:t xml:space="preserve">and  </w:t>
      </w:r>
      <w:proofErr w:type="spellStart"/>
      <w:r w:rsidR="0045395A">
        <w:rPr>
          <w:bCs/>
        </w:rPr>
        <w:t>Queenscliff</w:t>
      </w:r>
      <w:proofErr w:type="spellEnd"/>
      <w:proofErr w:type="gramEnd"/>
      <w:r w:rsidR="0045395A">
        <w:rPr>
          <w:bCs/>
        </w:rPr>
        <w:t xml:space="preserve"> </w:t>
      </w:r>
      <w:proofErr w:type="spellStart"/>
      <w:r w:rsidR="0045395A">
        <w:rPr>
          <w:bCs/>
        </w:rPr>
        <w:t>Harbour</w:t>
      </w:r>
      <w:proofErr w:type="spellEnd"/>
      <w:r w:rsidR="0045395A">
        <w:rPr>
          <w:bCs/>
        </w:rPr>
        <w:t xml:space="preserve"> </w:t>
      </w:r>
      <w:r w:rsidR="0045395A" w:rsidRPr="004F6D48">
        <w:rPr>
          <w:bCs/>
        </w:rPr>
        <w:t xml:space="preserve"> </w:t>
      </w:r>
      <w:r w:rsidR="0045395A">
        <w:rPr>
          <w:bCs/>
        </w:rPr>
        <w:t xml:space="preserve">for </w:t>
      </w:r>
      <w:r w:rsidR="0045395A">
        <w:t xml:space="preserve"> for access to the field site. To</w:t>
      </w:r>
      <w:r w:rsidRPr="00235F89">
        <w:t xml:space="preserve"> Amanda </w:t>
      </w:r>
      <w:proofErr w:type="spellStart"/>
      <w:r w:rsidRPr="00235F89">
        <w:t>Pettersen</w:t>
      </w:r>
      <w:proofErr w:type="spellEnd"/>
      <w:r w:rsidRPr="00235F89">
        <w:t xml:space="preserve"> </w:t>
      </w:r>
      <w:r w:rsidR="0045395A">
        <w:t>and</w:t>
      </w:r>
      <w:r w:rsidR="0045395A" w:rsidRPr="00235F89">
        <w:t xml:space="preserve"> Hayley</w:t>
      </w:r>
      <w:r w:rsidR="0045395A">
        <w:t xml:space="preserve"> </w:t>
      </w:r>
      <w:r w:rsidR="0045395A" w:rsidRPr="00235F89">
        <w:t xml:space="preserve">Cameron </w:t>
      </w:r>
      <w:r w:rsidRPr="00235F89">
        <w:t>for</w:t>
      </w:r>
      <w:r w:rsidR="0045395A">
        <w:t xml:space="preserve"> their </w:t>
      </w:r>
      <w:r w:rsidR="0045395A" w:rsidRPr="00235F89">
        <w:t>help in the elaboration of the draft of this paper</w:t>
      </w:r>
      <w:r w:rsidR="00797D28">
        <w:t xml:space="preserve">, Martino </w:t>
      </w:r>
      <w:proofErr w:type="spellStart"/>
      <w:r w:rsidR="00797D28">
        <w:t>Malerba</w:t>
      </w:r>
      <w:proofErr w:type="spellEnd"/>
      <w:r w:rsidR="00797D28">
        <w:t xml:space="preserve"> for the </w:t>
      </w:r>
      <w:proofErr w:type="spellStart"/>
      <w:r w:rsidR="00797D28">
        <w:t>stadistics</w:t>
      </w:r>
      <w:proofErr w:type="spellEnd"/>
      <w:r w:rsidR="00797D28">
        <w:t xml:space="preserve"> </w:t>
      </w:r>
      <w:proofErr w:type="spellStart"/>
      <w:r w:rsidR="00797D28">
        <w:t>adivices</w:t>
      </w:r>
      <w:proofErr w:type="spellEnd"/>
      <w:r w:rsidR="00797D28">
        <w:t xml:space="preserve">, </w:t>
      </w:r>
      <w:proofErr w:type="spellStart"/>
      <w:r w:rsidR="0045395A">
        <w:t>Mattia</w:t>
      </w:r>
      <w:proofErr w:type="spellEnd"/>
      <w:r w:rsidR="0045395A">
        <w:t xml:space="preserve"> </w:t>
      </w:r>
      <w:proofErr w:type="spellStart"/>
      <w:r w:rsidR="0045395A">
        <w:t>Pierangelini</w:t>
      </w:r>
      <w:proofErr w:type="spellEnd"/>
      <w:r w:rsidR="0045395A">
        <w:t xml:space="preserve">, </w:t>
      </w:r>
      <w:r w:rsidR="009825AD">
        <w:t xml:space="preserve">Camila </w:t>
      </w:r>
      <w:proofErr w:type="spellStart"/>
      <w:r w:rsidR="009825AD">
        <w:t>Arnes</w:t>
      </w:r>
      <w:proofErr w:type="spellEnd"/>
      <w:r w:rsidR="009825AD">
        <w:t xml:space="preserve"> and </w:t>
      </w:r>
      <w:proofErr w:type="spellStart"/>
      <w:r w:rsidR="0045395A">
        <w:t>Yussi</w:t>
      </w:r>
      <w:proofErr w:type="spellEnd"/>
      <w:r w:rsidR="0045395A">
        <w:t xml:space="preserve"> Palacios</w:t>
      </w:r>
      <w:r w:rsidR="009825AD">
        <w:t xml:space="preserve"> for their help in the field.  </w:t>
      </w:r>
      <w:r w:rsidRPr="00235F89">
        <w:t>C.R.W. and D.J.M. are supported by grants from the Australian</w:t>
      </w:r>
      <w:r w:rsidR="0045395A">
        <w:t xml:space="preserve"> </w:t>
      </w:r>
      <w:r w:rsidRPr="00235F89">
        <w:t xml:space="preserve">Research Council. M.E.L. is supported by grants </w:t>
      </w:r>
      <w:proofErr w:type="spellStart"/>
      <w:r w:rsidRPr="00235F89">
        <w:t>form</w:t>
      </w:r>
      <w:proofErr w:type="spellEnd"/>
      <w:r w:rsidR="0045395A">
        <w:t xml:space="preserve"> </w:t>
      </w:r>
      <w:proofErr w:type="spellStart"/>
      <w:r w:rsidRPr="00235F89">
        <w:t>Conicyt</w:t>
      </w:r>
      <w:proofErr w:type="spellEnd"/>
      <w:r w:rsidRPr="00235F89">
        <w:t xml:space="preserve"> </w:t>
      </w:r>
      <w:proofErr w:type="spellStart"/>
      <w:r w:rsidRPr="00235F89">
        <w:t>Becas</w:t>
      </w:r>
      <w:proofErr w:type="spellEnd"/>
      <w:r w:rsidRPr="00235F89">
        <w:t>-Chile Scholarship.</w:t>
      </w:r>
      <w:r w:rsidR="00797D28">
        <w:t xml:space="preserve"> </w:t>
      </w:r>
      <w:r w:rsidR="00604829">
        <w:br w:type="page"/>
      </w:r>
    </w:p>
    <w:p w14:paraId="7ACC9808" w14:textId="585DF7C9" w:rsidR="006E27C1" w:rsidRDefault="007B6905" w:rsidP="00A92354">
      <w:pPr>
        <w:spacing w:line="360" w:lineRule="auto"/>
      </w:pPr>
      <w:r>
        <w:lastRenderedPageBreak/>
        <w:t>Tab</w:t>
      </w:r>
      <w:r w:rsidR="006E27C1">
        <w:t xml:space="preserve">le </w:t>
      </w:r>
      <w:r w:rsidR="00DA4856">
        <w:t>1</w:t>
      </w:r>
      <w:r w:rsidR="0011398E">
        <w:t xml:space="preserve">: </w:t>
      </w:r>
      <w:r w:rsidR="00D24227">
        <w:t xml:space="preserve">Sessile </w:t>
      </w:r>
      <w:r w:rsidR="00863C5A">
        <w:t>s</w:t>
      </w:r>
      <w:r w:rsidR="0011398E">
        <w:t>pecies used</w:t>
      </w:r>
      <w:r w:rsidR="004579B2">
        <w:t xml:space="preserve"> in this study</w:t>
      </w:r>
      <w:r w:rsidR="0011398E">
        <w:t xml:space="preserve">. </w:t>
      </w:r>
      <w:r w:rsidR="004579B2">
        <w:t xml:space="preserve"> Species a</w:t>
      </w:r>
      <w:r w:rsidR="0011398E">
        <w:t xml:space="preserve">re classified according to their status (Invasive or native) and their shape (Erect or flat) </w:t>
      </w:r>
      <w:r w:rsidR="00AC2D9D">
        <w:t xml:space="preserve">and the sample size (n). </w:t>
      </w:r>
    </w:p>
    <w:p w14:paraId="67178067" w14:textId="77777777" w:rsidR="006E27C1" w:rsidRDefault="006E27C1" w:rsidP="00A92354">
      <w:pPr>
        <w:spacing w:line="360" w:lineRule="auto"/>
      </w:pPr>
    </w:p>
    <w:tbl>
      <w:tblPr>
        <w:tblW w:w="5231" w:type="dxa"/>
        <w:jc w:val="center"/>
        <w:tblLayout w:type="fixed"/>
        <w:tblLook w:val="04A0" w:firstRow="1" w:lastRow="0" w:firstColumn="1" w:lastColumn="0" w:noHBand="0" w:noVBand="1"/>
      </w:tblPr>
      <w:tblGrid>
        <w:gridCol w:w="2709"/>
        <w:gridCol w:w="997"/>
        <w:gridCol w:w="987"/>
        <w:gridCol w:w="538"/>
      </w:tblGrid>
      <w:tr w:rsidR="007D5A0F" w:rsidRPr="007D5A0F" w14:paraId="78359AED" w14:textId="77777777" w:rsidTr="004579B2">
        <w:trPr>
          <w:trHeight w:val="300"/>
          <w:jc w:val="center"/>
        </w:trPr>
        <w:tc>
          <w:tcPr>
            <w:tcW w:w="2709" w:type="dxa"/>
            <w:tcBorders>
              <w:top w:val="single" w:sz="8" w:space="0" w:color="auto"/>
              <w:left w:val="single" w:sz="8" w:space="0" w:color="auto"/>
              <w:bottom w:val="single" w:sz="4" w:space="0" w:color="auto"/>
              <w:right w:val="nil"/>
            </w:tcBorders>
            <w:shd w:val="clear" w:color="auto" w:fill="auto"/>
            <w:noWrap/>
            <w:vAlign w:val="center"/>
            <w:hideMark/>
          </w:tcPr>
          <w:p w14:paraId="6221C487"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Species</w:t>
            </w:r>
          </w:p>
        </w:tc>
        <w:tc>
          <w:tcPr>
            <w:tcW w:w="997" w:type="dxa"/>
            <w:tcBorders>
              <w:top w:val="single" w:sz="8" w:space="0" w:color="auto"/>
              <w:left w:val="nil"/>
              <w:bottom w:val="single" w:sz="4" w:space="0" w:color="auto"/>
              <w:right w:val="nil"/>
            </w:tcBorders>
            <w:shd w:val="clear" w:color="auto" w:fill="auto"/>
            <w:noWrap/>
            <w:vAlign w:val="center"/>
            <w:hideMark/>
          </w:tcPr>
          <w:p w14:paraId="447D619C"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Growth shape</w:t>
            </w:r>
          </w:p>
        </w:tc>
        <w:tc>
          <w:tcPr>
            <w:tcW w:w="987" w:type="dxa"/>
            <w:tcBorders>
              <w:top w:val="single" w:sz="8" w:space="0" w:color="auto"/>
              <w:left w:val="nil"/>
              <w:bottom w:val="single" w:sz="4" w:space="0" w:color="auto"/>
              <w:right w:val="nil"/>
            </w:tcBorders>
            <w:shd w:val="clear" w:color="auto" w:fill="auto"/>
            <w:noWrap/>
            <w:vAlign w:val="center"/>
            <w:hideMark/>
          </w:tcPr>
          <w:p w14:paraId="19166D19"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Status</w:t>
            </w:r>
          </w:p>
        </w:tc>
        <w:tc>
          <w:tcPr>
            <w:tcW w:w="538" w:type="dxa"/>
            <w:tcBorders>
              <w:top w:val="single" w:sz="8" w:space="0" w:color="auto"/>
              <w:left w:val="nil"/>
              <w:bottom w:val="single" w:sz="4" w:space="0" w:color="auto"/>
              <w:right w:val="single" w:sz="8" w:space="0" w:color="auto"/>
            </w:tcBorders>
            <w:shd w:val="clear" w:color="auto" w:fill="auto"/>
            <w:noWrap/>
            <w:vAlign w:val="center"/>
            <w:hideMark/>
          </w:tcPr>
          <w:p w14:paraId="0C64203E"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 xml:space="preserve">n </w:t>
            </w:r>
          </w:p>
        </w:tc>
      </w:tr>
      <w:tr w:rsidR="007D5A0F" w:rsidRPr="007D5A0F" w14:paraId="55F2D40B"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3B855CFA"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Styela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plicata</w:t>
            </w:r>
            <w:proofErr w:type="spellEnd"/>
          </w:p>
        </w:tc>
        <w:tc>
          <w:tcPr>
            <w:tcW w:w="997" w:type="dxa"/>
            <w:tcBorders>
              <w:top w:val="nil"/>
              <w:left w:val="nil"/>
              <w:bottom w:val="nil"/>
              <w:right w:val="nil"/>
            </w:tcBorders>
            <w:shd w:val="clear" w:color="auto" w:fill="auto"/>
            <w:noWrap/>
            <w:vAlign w:val="center"/>
            <w:hideMark/>
          </w:tcPr>
          <w:p w14:paraId="064CA56F"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45735928"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75303875"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8</w:t>
            </w:r>
          </w:p>
        </w:tc>
      </w:tr>
      <w:tr w:rsidR="007D5A0F" w:rsidRPr="007D5A0F" w14:paraId="3E006C1F"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5FBD876E"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Styela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clava</w:t>
            </w:r>
            <w:proofErr w:type="spellEnd"/>
          </w:p>
        </w:tc>
        <w:tc>
          <w:tcPr>
            <w:tcW w:w="997" w:type="dxa"/>
            <w:tcBorders>
              <w:top w:val="nil"/>
              <w:left w:val="nil"/>
              <w:bottom w:val="nil"/>
              <w:right w:val="nil"/>
            </w:tcBorders>
            <w:shd w:val="clear" w:color="auto" w:fill="auto"/>
            <w:noWrap/>
            <w:vAlign w:val="center"/>
            <w:hideMark/>
          </w:tcPr>
          <w:p w14:paraId="05017436"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23D3E8A7"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13910884"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16</w:t>
            </w:r>
          </w:p>
        </w:tc>
      </w:tr>
      <w:tr w:rsidR="007D5A0F" w:rsidRPr="007D5A0F" w14:paraId="5DD71B10"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3140B5A2"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Ciona</w:t>
            </w:r>
            <w:proofErr w:type="spellEnd"/>
            <w:r w:rsidRPr="007D5A0F">
              <w:rPr>
                <w:rFonts w:ascii="Calibri" w:eastAsia="Times New Roman" w:hAnsi="Calibri" w:cs="Times New Roman"/>
                <w:i/>
                <w:iCs/>
                <w:color w:val="000000"/>
                <w:sz w:val="22"/>
                <w:szCs w:val="22"/>
                <w:lang w:val="en-AU"/>
              </w:rPr>
              <w:t xml:space="preserve"> intestinalis</w:t>
            </w:r>
          </w:p>
        </w:tc>
        <w:tc>
          <w:tcPr>
            <w:tcW w:w="997" w:type="dxa"/>
            <w:tcBorders>
              <w:top w:val="nil"/>
              <w:left w:val="nil"/>
              <w:bottom w:val="nil"/>
              <w:right w:val="nil"/>
            </w:tcBorders>
            <w:shd w:val="clear" w:color="auto" w:fill="auto"/>
            <w:noWrap/>
            <w:vAlign w:val="center"/>
            <w:hideMark/>
          </w:tcPr>
          <w:p w14:paraId="1A84CF90"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741B7444"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5C48544E"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7</w:t>
            </w:r>
          </w:p>
        </w:tc>
      </w:tr>
      <w:tr w:rsidR="007D5A0F" w:rsidRPr="007D5A0F" w14:paraId="60281492"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20360FC7"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Pyura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dalbyi</w:t>
            </w:r>
            <w:proofErr w:type="spellEnd"/>
          </w:p>
        </w:tc>
        <w:tc>
          <w:tcPr>
            <w:tcW w:w="997" w:type="dxa"/>
            <w:tcBorders>
              <w:top w:val="nil"/>
              <w:left w:val="nil"/>
              <w:bottom w:val="nil"/>
              <w:right w:val="nil"/>
            </w:tcBorders>
            <w:shd w:val="clear" w:color="auto" w:fill="auto"/>
            <w:noWrap/>
            <w:vAlign w:val="center"/>
            <w:hideMark/>
          </w:tcPr>
          <w:p w14:paraId="55080C66"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30D08D5B"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4BCBAFE7"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5</w:t>
            </w:r>
          </w:p>
        </w:tc>
      </w:tr>
      <w:tr w:rsidR="007D5A0F" w:rsidRPr="007D5A0F" w14:paraId="68849F59"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7CAA1534"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Pyura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doppelgangera</w:t>
            </w:r>
            <w:proofErr w:type="spellEnd"/>
            <w:r w:rsidRPr="007D5A0F">
              <w:rPr>
                <w:rFonts w:ascii="Calibri" w:eastAsia="Times New Roman" w:hAnsi="Calibri" w:cs="Times New Roman"/>
                <w:i/>
                <w:iCs/>
                <w:color w:val="000000"/>
                <w:sz w:val="22"/>
                <w:szCs w:val="22"/>
                <w:lang w:val="en-AU"/>
              </w:rPr>
              <w:t xml:space="preserve"> </w:t>
            </w:r>
          </w:p>
        </w:tc>
        <w:tc>
          <w:tcPr>
            <w:tcW w:w="997" w:type="dxa"/>
            <w:tcBorders>
              <w:top w:val="nil"/>
              <w:left w:val="nil"/>
              <w:bottom w:val="nil"/>
              <w:right w:val="nil"/>
            </w:tcBorders>
            <w:shd w:val="clear" w:color="auto" w:fill="auto"/>
            <w:noWrap/>
            <w:vAlign w:val="center"/>
            <w:hideMark/>
          </w:tcPr>
          <w:p w14:paraId="23FC68E0"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25500BF4"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0AE75A6C"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6</w:t>
            </w:r>
          </w:p>
        </w:tc>
      </w:tr>
      <w:tr w:rsidR="007D5A0F" w:rsidRPr="007D5A0F" w14:paraId="6FC225F3"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42E2096D"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Herdmania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grandis</w:t>
            </w:r>
            <w:proofErr w:type="spellEnd"/>
            <w:r w:rsidRPr="007D5A0F">
              <w:rPr>
                <w:rFonts w:ascii="Calibri" w:eastAsia="Times New Roman" w:hAnsi="Calibri" w:cs="Times New Roman"/>
                <w:i/>
                <w:iCs/>
                <w:color w:val="000000"/>
                <w:sz w:val="22"/>
                <w:szCs w:val="22"/>
                <w:lang w:val="en-AU"/>
              </w:rPr>
              <w:t xml:space="preserve"> </w:t>
            </w:r>
          </w:p>
        </w:tc>
        <w:tc>
          <w:tcPr>
            <w:tcW w:w="997" w:type="dxa"/>
            <w:tcBorders>
              <w:top w:val="nil"/>
              <w:left w:val="nil"/>
              <w:bottom w:val="nil"/>
              <w:right w:val="nil"/>
            </w:tcBorders>
            <w:shd w:val="clear" w:color="auto" w:fill="auto"/>
            <w:noWrap/>
            <w:vAlign w:val="center"/>
            <w:hideMark/>
          </w:tcPr>
          <w:p w14:paraId="74906A3E"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6348CFF2"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7B5E67D4"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11</w:t>
            </w:r>
          </w:p>
        </w:tc>
      </w:tr>
      <w:tr w:rsidR="007D5A0F" w:rsidRPr="007D5A0F" w14:paraId="3F6FF51C"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0636D7E3" w14:textId="2A2E99AD" w:rsidR="007D5A0F" w:rsidRPr="007D5A0F" w:rsidRDefault="009A7DE6" w:rsidP="007D5A0F">
            <w:pPr>
              <w:rPr>
                <w:rFonts w:ascii="Calibri" w:eastAsia="Times New Roman" w:hAnsi="Calibri" w:cs="Times New Roman"/>
                <w:i/>
                <w:iCs/>
                <w:color w:val="000000"/>
                <w:sz w:val="22"/>
                <w:szCs w:val="22"/>
                <w:lang w:val="en-AU"/>
              </w:rPr>
            </w:pPr>
            <w:proofErr w:type="spellStart"/>
            <w:r w:rsidRPr="009A7DE6">
              <w:rPr>
                <w:rFonts w:ascii="Calibri" w:eastAsia="Times New Roman" w:hAnsi="Calibri" w:cs="Times New Roman"/>
                <w:i/>
                <w:iCs/>
                <w:color w:val="000000"/>
                <w:sz w:val="22"/>
                <w:szCs w:val="22"/>
                <w:lang w:val="en-AU"/>
              </w:rPr>
              <w:t>Botrylloides</w:t>
            </w:r>
            <w:proofErr w:type="spellEnd"/>
            <w:r w:rsidRPr="009A7DE6">
              <w:rPr>
                <w:rFonts w:ascii="Calibri" w:eastAsia="Times New Roman" w:hAnsi="Calibri" w:cs="Times New Roman"/>
                <w:i/>
                <w:iCs/>
                <w:color w:val="000000"/>
                <w:sz w:val="22"/>
                <w:szCs w:val="22"/>
                <w:lang w:val="en-AU"/>
              </w:rPr>
              <w:t xml:space="preserve"> </w:t>
            </w:r>
            <w:proofErr w:type="spellStart"/>
            <w:r w:rsidRPr="009A7DE6">
              <w:rPr>
                <w:rFonts w:ascii="Calibri" w:eastAsia="Times New Roman" w:hAnsi="Calibri" w:cs="Times New Roman"/>
                <w:i/>
                <w:iCs/>
                <w:color w:val="000000"/>
                <w:sz w:val="22"/>
                <w:szCs w:val="22"/>
                <w:lang w:val="en-AU"/>
              </w:rPr>
              <w:t>magnicoecum</w:t>
            </w:r>
            <w:proofErr w:type="spellEnd"/>
          </w:p>
        </w:tc>
        <w:tc>
          <w:tcPr>
            <w:tcW w:w="997" w:type="dxa"/>
            <w:tcBorders>
              <w:top w:val="nil"/>
              <w:left w:val="nil"/>
              <w:bottom w:val="nil"/>
              <w:right w:val="nil"/>
            </w:tcBorders>
            <w:shd w:val="clear" w:color="auto" w:fill="auto"/>
            <w:noWrap/>
            <w:vAlign w:val="center"/>
            <w:hideMark/>
          </w:tcPr>
          <w:p w14:paraId="0104D5A4"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3184B491" w14:textId="2FBA66D2" w:rsidR="007D5A0F" w:rsidRPr="007D5A0F" w:rsidRDefault="009A7DE6" w:rsidP="007D5A0F">
            <w:pP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4B0FFD29"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6</w:t>
            </w:r>
          </w:p>
        </w:tc>
      </w:tr>
      <w:tr w:rsidR="007D5A0F" w:rsidRPr="007D5A0F" w14:paraId="7BE8C92A"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451B01D9"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Bugula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dentata</w:t>
            </w:r>
            <w:proofErr w:type="spellEnd"/>
          </w:p>
        </w:tc>
        <w:tc>
          <w:tcPr>
            <w:tcW w:w="997" w:type="dxa"/>
            <w:tcBorders>
              <w:top w:val="nil"/>
              <w:left w:val="nil"/>
              <w:bottom w:val="nil"/>
              <w:right w:val="nil"/>
            </w:tcBorders>
            <w:shd w:val="clear" w:color="auto" w:fill="auto"/>
            <w:noWrap/>
            <w:vAlign w:val="center"/>
            <w:hideMark/>
          </w:tcPr>
          <w:p w14:paraId="3822B108"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25EE5986" w14:textId="76107AFB" w:rsidR="007D5A0F" w:rsidRPr="007D5A0F" w:rsidRDefault="007A3A47" w:rsidP="00AF74F1">
            <w:pP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43ED2672"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9</w:t>
            </w:r>
          </w:p>
        </w:tc>
      </w:tr>
      <w:tr w:rsidR="007D5A0F" w:rsidRPr="007D5A0F" w14:paraId="1CCCC482"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2C7A43B9"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Bugula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neretina</w:t>
            </w:r>
            <w:proofErr w:type="spellEnd"/>
          </w:p>
        </w:tc>
        <w:tc>
          <w:tcPr>
            <w:tcW w:w="997" w:type="dxa"/>
            <w:tcBorders>
              <w:top w:val="nil"/>
              <w:left w:val="nil"/>
              <w:bottom w:val="nil"/>
              <w:right w:val="nil"/>
            </w:tcBorders>
            <w:shd w:val="clear" w:color="auto" w:fill="auto"/>
            <w:noWrap/>
            <w:vAlign w:val="center"/>
            <w:hideMark/>
          </w:tcPr>
          <w:p w14:paraId="6984E699"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2A8F65FB"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5A482553"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9</w:t>
            </w:r>
          </w:p>
        </w:tc>
      </w:tr>
      <w:tr w:rsidR="007D5A0F" w:rsidRPr="007D5A0F" w14:paraId="6196CB46"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769B8385" w14:textId="02D340B3" w:rsidR="007D5A0F" w:rsidRPr="007D5A0F" w:rsidRDefault="007D5A0F" w:rsidP="007D5A0F">
            <w:pPr>
              <w:rPr>
                <w:rFonts w:ascii="Calibri" w:eastAsia="Times New Roman" w:hAnsi="Calibri" w:cs="Times New Roman"/>
                <w:i/>
                <w:iCs/>
                <w:color w:val="000000"/>
                <w:sz w:val="22"/>
                <w:szCs w:val="22"/>
                <w:lang w:val="en-AU"/>
              </w:rPr>
            </w:pPr>
            <w:r w:rsidRPr="007D5A0F">
              <w:rPr>
                <w:rFonts w:ascii="Calibri" w:eastAsia="Times New Roman" w:hAnsi="Calibri" w:cs="Times New Roman"/>
                <w:i/>
                <w:iCs/>
                <w:color w:val="000000"/>
                <w:sz w:val="22"/>
                <w:szCs w:val="22"/>
                <w:lang w:val="en-AU"/>
              </w:rPr>
              <w:t>Bugula flabe</w:t>
            </w:r>
            <w:r w:rsidR="006E6576">
              <w:rPr>
                <w:rFonts w:ascii="Calibri" w:eastAsia="Times New Roman" w:hAnsi="Calibri" w:cs="Times New Roman"/>
                <w:i/>
                <w:iCs/>
                <w:color w:val="000000"/>
                <w:sz w:val="22"/>
                <w:szCs w:val="22"/>
                <w:lang w:val="en-AU"/>
              </w:rPr>
              <w:t>l</w:t>
            </w:r>
            <w:r w:rsidRPr="007D5A0F">
              <w:rPr>
                <w:rFonts w:ascii="Calibri" w:eastAsia="Times New Roman" w:hAnsi="Calibri" w:cs="Times New Roman"/>
                <w:i/>
                <w:iCs/>
                <w:color w:val="000000"/>
                <w:sz w:val="22"/>
                <w:szCs w:val="22"/>
                <w:lang w:val="en-AU"/>
              </w:rPr>
              <w:t>lata</w:t>
            </w:r>
          </w:p>
        </w:tc>
        <w:tc>
          <w:tcPr>
            <w:tcW w:w="997" w:type="dxa"/>
            <w:tcBorders>
              <w:top w:val="nil"/>
              <w:left w:val="nil"/>
              <w:bottom w:val="nil"/>
              <w:right w:val="nil"/>
            </w:tcBorders>
            <w:shd w:val="clear" w:color="auto" w:fill="auto"/>
            <w:noWrap/>
            <w:vAlign w:val="center"/>
            <w:hideMark/>
          </w:tcPr>
          <w:p w14:paraId="47116C6B"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Erect</w:t>
            </w:r>
          </w:p>
        </w:tc>
        <w:tc>
          <w:tcPr>
            <w:tcW w:w="987" w:type="dxa"/>
            <w:tcBorders>
              <w:top w:val="nil"/>
              <w:left w:val="nil"/>
              <w:bottom w:val="nil"/>
              <w:right w:val="nil"/>
            </w:tcBorders>
            <w:shd w:val="clear" w:color="auto" w:fill="auto"/>
            <w:noWrap/>
            <w:vAlign w:val="center"/>
            <w:hideMark/>
          </w:tcPr>
          <w:p w14:paraId="02791C51" w14:textId="126C310B" w:rsidR="007D5A0F" w:rsidRPr="007D5A0F" w:rsidRDefault="006E6576" w:rsidP="007D5A0F">
            <w:pP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7B4001ED" w14:textId="3CDA46A2" w:rsidR="007D5A0F" w:rsidRPr="00012AD2" w:rsidRDefault="006E6576" w:rsidP="007D5A0F">
            <w:pP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5</w:t>
            </w:r>
          </w:p>
        </w:tc>
      </w:tr>
      <w:tr w:rsidR="007D5A0F" w:rsidRPr="007D5A0F" w14:paraId="5CD358DC"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710115AB" w14:textId="77777777" w:rsidR="007D5A0F" w:rsidRPr="007D5A0F" w:rsidRDefault="007D5A0F" w:rsidP="007D5A0F">
            <w:pPr>
              <w:rPr>
                <w:rFonts w:ascii="Calibri" w:eastAsia="Times New Roman" w:hAnsi="Calibri" w:cs="Times New Roman"/>
                <w:i/>
                <w:iCs/>
                <w:color w:val="000000"/>
                <w:sz w:val="22"/>
                <w:szCs w:val="22"/>
                <w:lang w:val="en-AU"/>
              </w:rPr>
            </w:pPr>
            <w:r w:rsidRPr="007D5A0F">
              <w:rPr>
                <w:rFonts w:ascii="Calibri" w:eastAsia="Times New Roman" w:hAnsi="Calibri" w:cs="Times New Roman"/>
                <w:i/>
                <w:iCs/>
                <w:color w:val="000000"/>
                <w:sz w:val="22"/>
                <w:szCs w:val="22"/>
                <w:lang w:val="en-AU"/>
              </w:rPr>
              <w:t>Watersipora subtorquata</w:t>
            </w:r>
          </w:p>
        </w:tc>
        <w:tc>
          <w:tcPr>
            <w:tcW w:w="997" w:type="dxa"/>
            <w:tcBorders>
              <w:top w:val="nil"/>
              <w:left w:val="nil"/>
              <w:bottom w:val="nil"/>
              <w:right w:val="nil"/>
            </w:tcBorders>
            <w:shd w:val="clear" w:color="auto" w:fill="auto"/>
            <w:noWrap/>
            <w:vAlign w:val="center"/>
            <w:hideMark/>
          </w:tcPr>
          <w:p w14:paraId="51A927C6"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Flat</w:t>
            </w:r>
          </w:p>
        </w:tc>
        <w:tc>
          <w:tcPr>
            <w:tcW w:w="987" w:type="dxa"/>
            <w:tcBorders>
              <w:top w:val="nil"/>
              <w:left w:val="nil"/>
              <w:bottom w:val="nil"/>
              <w:right w:val="nil"/>
            </w:tcBorders>
            <w:shd w:val="clear" w:color="auto" w:fill="auto"/>
            <w:noWrap/>
            <w:vAlign w:val="center"/>
            <w:hideMark/>
          </w:tcPr>
          <w:p w14:paraId="6167AB13"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611AD111"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11</w:t>
            </w:r>
          </w:p>
        </w:tc>
      </w:tr>
      <w:tr w:rsidR="007D5A0F" w:rsidRPr="007D5A0F" w14:paraId="7DD72268"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3304C80A"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Didemnum</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sp</w:t>
            </w:r>
            <w:proofErr w:type="spellEnd"/>
          </w:p>
        </w:tc>
        <w:tc>
          <w:tcPr>
            <w:tcW w:w="997" w:type="dxa"/>
            <w:tcBorders>
              <w:top w:val="nil"/>
              <w:left w:val="nil"/>
              <w:bottom w:val="nil"/>
              <w:right w:val="nil"/>
            </w:tcBorders>
            <w:shd w:val="clear" w:color="auto" w:fill="auto"/>
            <w:noWrap/>
            <w:vAlign w:val="center"/>
            <w:hideMark/>
          </w:tcPr>
          <w:p w14:paraId="597AF27C"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Flat</w:t>
            </w:r>
          </w:p>
        </w:tc>
        <w:tc>
          <w:tcPr>
            <w:tcW w:w="987" w:type="dxa"/>
            <w:tcBorders>
              <w:top w:val="nil"/>
              <w:left w:val="nil"/>
              <w:bottom w:val="nil"/>
              <w:right w:val="nil"/>
            </w:tcBorders>
            <w:shd w:val="clear" w:color="auto" w:fill="auto"/>
            <w:noWrap/>
            <w:vAlign w:val="center"/>
            <w:hideMark/>
          </w:tcPr>
          <w:p w14:paraId="5CB56A7E"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nil"/>
              <w:right w:val="single" w:sz="8" w:space="0" w:color="auto"/>
            </w:tcBorders>
            <w:shd w:val="clear" w:color="auto" w:fill="auto"/>
            <w:noWrap/>
            <w:vAlign w:val="bottom"/>
            <w:hideMark/>
          </w:tcPr>
          <w:p w14:paraId="36C34FBF"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9</w:t>
            </w:r>
          </w:p>
        </w:tc>
      </w:tr>
      <w:tr w:rsidR="007D5A0F" w:rsidRPr="007D5A0F" w14:paraId="226E9229" w14:textId="77777777" w:rsidTr="004579B2">
        <w:trPr>
          <w:trHeight w:val="300"/>
          <w:jc w:val="center"/>
        </w:trPr>
        <w:tc>
          <w:tcPr>
            <w:tcW w:w="2709" w:type="dxa"/>
            <w:tcBorders>
              <w:top w:val="nil"/>
              <w:left w:val="single" w:sz="8" w:space="0" w:color="auto"/>
              <w:bottom w:val="nil"/>
              <w:right w:val="nil"/>
            </w:tcBorders>
            <w:shd w:val="clear" w:color="auto" w:fill="auto"/>
            <w:noWrap/>
            <w:vAlign w:val="center"/>
            <w:hideMark/>
          </w:tcPr>
          <w:p w14:paraId="414FEFAF" w14:textId="77777777"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Celleporaria</w:t>
            </w:r>
            <w:proofErr w:type="spellEnd"/>
            <w:r w:rsidRPr="007D5A0F">
              <w:rPr>
                <w:rFonts w:ascii="Calibri" w:eastAsia="Times New Roman" w:hAnsi="Calibri" w:cs="Times New Roman"/>
                <w:i/>
                <w:iCs/>
                <w:color w:val="000000"/>
                <w:sz w:val="22"/>
                <w:szCs w:val="22"/>
                <w:lang w:val="en-AU"/>
              </w:rPr>
              <w:t xml:space="preserve"> </w:t>
            </w:r>
            <w:proofErr w:type="spellStart"/>
            <w:r w:rsidRPr="007D5A0F">
              <w:rPr>
                <w:rFonts w:ascii="Calibri" w:eastAsia="Times New Roman" w:hAnsi="Calibri" w:cs="Times New Roman"/>
                <w:i/>
                <w:iCs/>
                <w:color w:val="000000"/>
                <w:sz w:val="22"/>
                <w:szCs w:val="22"/>
                <w:lang w:val="en-AU"/>
              </w:rPr>
              <w:t>sp</w:t>
            </w:r>
            <w:proofErr w:type="spellEnd"/>
          </w:p>
        </w:tc>
        <w:tc>
          <w:tcPr>
            <w:tcW w:w="997" w:type="dxa"/>
            <w:tcBorders>
              <w:top w:val="nil"/>
              <w:left w:val="nil"/>
              <w:bottom w:val="nil"/>
              <w:right w:val="nil"/>
            </w:tcBorders>
            <w:shd w:val="clear" w:color="auto" w:fill="auto"/>
            <w:noWrap/>
            <w:vAlign w:val="center"/>
            <w:hideMark/>
          </w:tcPr>
          <w:p w14:paraId="32AAE8D0"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Flat</w:t>
            </w:r>
          </w:p>
        </w:tc>
        <w:tc>
          <w:tcPr>
            <w:tcW w:w="987" w:type="dxa"/>
            <w:tcBorders>
              <w:top w:val="nil"/>
              <w:left w:val="nil"/>
              <w:bottom w:val="nil"/>
              <w:right w:val="nil"/>
            </w:tcBorders>
            <w:shd w:val="clear" w:color="auto" w:fill="auto"/>
            <w:noWrap/>
            <w:vAlign w:val="center"/>
            <w:hideMark/>
          </w:tcPr>
          <w:p w14:paraId="61B23E0A"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Native</w:t>
            </w:r>
          </w:p>
        </w:tc>
        <w:tc>
          <w:tcPr>
            <w:tcW w:w="538" w:type="dxa"/>
            <w:tcBorders>
              <w:top w:val="nil"/>
              <w:left w:val="nil"/>
              <w:bottom w:val="nil"/>
              <w:right w:val="single" w:sz="8" w:space="0" w:color="auto"/>
            </w:tcBorders>
            <w:shd w:val="clear" w:color="auto" w:fill="auto"/>
            <w:noWrap/>
            <w:vAlign w:val="bottom"/>
            <w:hideMark/>
          </w:tcPr>
          <w:p w14:paraId="0E02F49B"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7</w:t>
            </w:r>
          </w:p>
        </w:tc>
      </w:tr>
      <w:tr w:rsidR="007D5A0F" w:rsidRPr="007D5A0F" w14:paraId="7A65D69E" w14:textId="77777777" w:rsidTr="004579B2">
        <w:trPr>
          <w:trHeight w:val="320"/>
          <w:jc w:val="center"/>
        </w:trPr>
        <w:tc>
          <w:tcPr>
            <w:tcW w:w="2709" w:type="dxa"/>
            <w:tcBorders>
              <w:top w:val="nil"/>
              <w:left w:val="single" w:sz="8" w:space="0" w:color="auto"/>
              <w:bottom w:val="single" w:sz="8" w:space="0" w:color="auto"/>
              <w:right w:val="nil"/>
            </w:tcBorders>
            <w:shd w:val="clear" w:color="auto" w:fill="auto"/>
            <w:noWrap/>
            <w:vAlign w:val="center"/>
            <w:hideMark/>
          </w:tcPr>
          <w:p w14:paraId="06E9FD0C" w14:textId="59C95905" w:rsidR="007D5A0F" w:rsidRPr="007D5A0F" w:rsidRDefault="007D5A0F" w:rsidP="007D5A0F">
            <w:pPr>
              <w:rPr>
                <w:rFonts w:ascii="Calibri" w:eastAsia="Times New Roman" w:hAnsi="Calibri" w:cs="Times New Roman"/>
                <w:i/>
                <w:iCs/>
                <w:color w:val="000000"/>
                <w:sz w:val="22"/>
                <w:szCs w:val="22"/>
                <w:lang w:val="en-AU"/>
              </w:rPr>
            </w:pPr>
            <w:proofErr w:type="spellStart"/>
            <w:r w:rsidRPr="007D5A0F">
              <w:rPr>
                <w:rFonts w:ascii="Calibri" w:eastAsia="Times New Roman" w:hAnsi="Calibri" w:cs="Times New Roman"/>
                <w:i/>
                <w:iCs/>
                <w:color w:val="000000"/>
                <w:sz w:val="22"/>
                <w:szCs w:val="22"/>
                <w:lang w:val="en-AU"/>
              </w:rPr>
              <w:t>Diplosoma</w:t>
            </w:r>
            <w:proofErr w:type="spellEnd"/>
            <w:r w:rsidR="00C070A8">
              <w:rPr>
                <w:rFonts w:ascii="Calibri" w:eastAsia="Times New Roman" w:hAnsi="Calibri" w:cs="Times New Roman"/>
                <w:i/>
                <w:iCs/>
                <w:color w:val="000000"/>
                <w:sz w:val="22"/>
                <w:szCs w:val="22"/>
                <w:lang w:val="en-AU"/>
              </w:rPr>
              <w:t xml:space="preserve"> </w:t>
            </w:r>
            <w:proofErr w:type="spellStart"/>
            <w:r w:rsidR="00C070A8">
              <w:rPr>
                <w:rFonts w:ascii="Calibri" w:eastAsia="Times New Roman" w:hAnsi="Calibri" w:cs="Times New Roman"/>
                <w:i/>
                <w:iCs/>
                <w:color w:val="000000"/>
                <w:sz w:val="22"/>
                <w:szCs w:val="22"/>
                <w:lang w:val="en-AU"/>
              </w:rPr>
              <w:t>sp</w:t>
            </w:r>
            <w:proofErr w:type="spellEnd"/>
          </w:p>
        </w:tc>
        <w:tc>
          <w:tcPr>
            <w:tcW w:w="997" w:type="dxa"/>
            <w:tcBorders>
              <w:top w:val="nil"/>
              <w:left w:val="nil"/>
              <w:bottom w:val="single" w:sz="8" w:space="0" w:color="auto"/>
              <w:right w:val="nil"/>
            </w:tcBorders>
            <w:shd w:val="clear" w:color="auto" w:fill="auto"/>
            <w:noWrap/>
            <w:vAlign w:val="center"/>
            <w:hideMark/>
          </w:tcPr>
          <w:p w14:paraId="599D7A24"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Flat</w:t>
            </w:r>
          </w:p>
        </w:tc>
        <w:tc>
          <w:tcPr>
            <w:tcW w:w="987" w:type="dxa"/>
            <w:tcBorders>
              <w:top w:val="nil"/>
              <w:left w:val="nil"/>
              <w:bottom w:val="single" w:sz="8" w:space="0" w:color="auto"/>
              <w:right w:val="nil"/>
            </w:tcBorders>
            <w:shd w:val="clear" w:color="auto" w:fill="auto"/>
            <w:noWrap/>
            <w:vAlign w:val="center"/>
            <w:hideMark/>
          </w:tcPr>
          <w:p w14:paraId="0963AD8B" w14:textId="77777777" w:rsidR="007D5A0F" w:rsidRPr="007D5A0F" w:rsidRDefault="007D5A0F" w:rsidP="007D5A0F">
            <w:pPr>
              <w:rPr>
                <w:rFonts w:ascii="Calibri" w:eastAsia="Times New Roman" w:hAnsi="Calibri" w:cs="Times New Roman"/>
                <w:color w:val="000000"/>
                <w:sz w:val="22"/>
                <w:szCs w:val="22"/>
                <w:lang w:val="en-AU"/>
              </w:rPr>
            </w:pPr>
            <w:r w:rsidRPr="007D5A0F">
              <w:rPr>
                <w:rFonts w:ascii="Calibri" w:eastAsia="Times New Roman" w:hAnsi="Calibri" w:cs="Times New Roman"/>
                <w:color w:val="000000"/>
                <w:sz w:val="22"/>
                <w:szCs w:val="22"/>
                <w:lang w:val="en-AU"/>
              </w:rPr>
              <w:t>Invasive</w:t>
            </w:r>
          </w:p>
        </w:tc>
        <w:tc>
          <w:tcPr>
            <w:tcW w:w="538" w:type="dxa"/>
            <w:tcBorders>
              <w:top w:val="nil"/>
              <w:left w:val="nil"/>
              <w:bottom w:val="single" w:sz="8" w:space="0" w:color="auto"/>
              <w:right w:val="single" w:sz="8" w:space="0" w:color="auto"/>
            </w:tcBorders>
            <w:shd w:val="clear" w:color="auto" w:fill="auto"/>
            <w:noWrap/>
            <w:vAlign w:val="bottom"/>
            <w:hideMark/>
          </w:tcPr>
          <w:p w14:paraId="500567A4" w14:textId="77777777" w:rsidR="007D5A0F" w:rsidRPr="00012AD2" w:rsidRDefault="007D5A0F" w:rsidP="007D5A0F">
            <w:pPr>
              <w:rPr>
                <w:rFonts w:ascii="Calibri" w:eastAsia="Times New Roman" w:hAnsi="Calibri" w:cs="Times New Roman"/>
                <w:color w:val="000000"/>
                <w:sz w:val="22"/>
                <w:szCs w:val="22"/>
                <w:lang w:val="en-AU"/>
              </w:rPr>
            </w:pPr>
            <w:r w:rsidRPr="00012AD2">
              <w:rPr>
                <w:rFonts w:ascii="Calibri" w:eastAsia="Times New Roman" w:hAnsi="Calibri" w:cs="Times New Roman"/>
                <w:color w:val="000000"/>
                <w:sz w:val="22"/>
                <w:szCs w:val="22"/>
                <w:lang w:val="en-AU"/>
              </w:rPr>
              <w:t>9</w:t>
            </w:r>
          </w:p>
        </w:tc>
      </w:tr>
    </w:tbl>
    <w:p w14:paraId="2239C300" w14:textId="77777777" w:rsidR="00A0694D" w:rsidRDefault="00A0694D" w:rsidP="00A92354">
      <w:pPr>
        <w:spacing w:line="360" w:lineRule="auto"/>
      </w:pPr>
    </w:p>
    <w:p w14:paraId="67CA4A41" w14:textId="77777777" w:rsidR="000761E3" w:rsidRDefault="000761E3" w:rsidP="00A92354">
      <w:pPr>
        <w:spacing w:line="360" w:lineRule="auto"/>
      </w:pPr>
      <w:r>
        <w:br w:type="page"/>
      </w:r>
    </w:p>
    <w:p w14:paraId="2C53791C" w14:textId="5F6727AA" w:rsidR="004E4F00" w:rsidRDefault="004E4F00" w:rsidP="00A92354">
      <w:pPr>
        <w:spacing w:line="360" w:lineRule="auto"/>
      </w:pPr>
      <w:r>
        <w:lastRenderedPageBreak/>
        <w:t xml:space="preserve">Table </w:t>
      </w:r>
      <w:r w:rsidR="00883D62">
        <w:t>2</w:t>
      </w:r>
      <w:r>
        <w:t xml:space="preserve">: Source of variation </w:t>
      </w:r>
      <w:r w:rsidR="00E658CC">
        <w:t xml:space="preserve">(%) </w:t>
      </w:r>
      <w:r>
        <w:t xml:space="preserve">for oxygen in the field for </w:t>
      </w:r>
      <w:r w:rsidR="00FC2F5F">
        <w:t>space</w:t>
      </w:r>
      <w:r w:rsidR="00B73E6F">
        <w:t xml:space="preserve"> (microsites)</w:t>
      </w:r>
      <w:r>
        <w:t xml:space="preserve"> and </w:t>
      </w:r>
      <w:r w:rsidR="009972EC">
        <w:t>t</w:t>
      </w:r>
      <w:r w:rsidR="00B73E6F">
        <w:t>ime (</w:t>
      </w:r>
      <w:r>
        <w:t>day</w:t>
      </w:r>
      <w:r w:rsidR="00E97247">
        <w:t>) in</w:t>
      </w:r>
      <w:r>
        <w:t xml:space="preserve"> each site</w:t>
      </w:r>
      <w:r w:rsidR="00070ED8">
        <w:t>.</w:t>
      </w:r>
      <w:r>
        <w:t xml:space="preserve"> </w:t>
      </w:r>
    </w:p>
    <w:p w14:paraId="1DE61CBA" w14:textId="77777777" w:rsidR="004E4F00" w:rsidRDefault="004E4F00" w:rsidP="00A92354">
      <w:pPr>
        <w:spacing w:line="360" w:lineRule="auto"/>
      </w:pPr>
    </w:p>
    <w:tbl>
      <w:tblPr>
        <w:tblW w:w="7969" w:type="dxa"/>
        <w:jc w:val="center"/>
        <w:tblLayout w:type="fixed"/>
        <w:tblLook w:val="04A0" w:firstRow="1" w:lastRow="0" w:firstColumn="1" w:lastColumn="0" w:noHBand="0" w:noVBand="1"/>
      </w:tblPr>
      <w:tblGrid>
        <w:gridCol w:w="2289"/>
        <w:gridCol w:w="992"/>
        <w:gridCol w:w="851"/>
        <w:gridCol w:w="720"/>
        <w:gridCol w:w="643"/>
        <w:gridCol w:w="850"/>
        <w:gridCol w:w="886"/>
        <w:gridCol w:w="738"/>
      </w:tblGrid>
      <w:tr w:rsidR="00A4605B" w:rsidRPr="004E4F00" w14:paraId="2DEBEEAD" w14:textId="77777777" w:rsidTr="005E418A">
        <w:trPr>
          <w:trHeight w:val="320"/>
          <w:jc w:val="center"/>
        </w:trPr>
        <w:tc>
          <w:tcPr>
            <w:tcW w:w="2289" w:type="dxa"/>
            <w:tcBorders>
              <w:top w:val="nil"/>
              <w:left w:val="nil"/>
              <w:bottom w:val="single" w:sz="8" w:space="0" w:color="auto"/>
              <w:right w:val="nil"/>
            </w:tcBorders>
            <w:shd w:val="clear" w:color="auto" w:fill="auto"/>
            <w:noWrap/>
            <w:vAlign w:val="center"/>
            <w:hideMark/>
          </w:tcPr>
          <w:p w14:paraId="4E7F795E" w14:textId="5C34B91E" w:rsidR="004E4F00" w:rsidRPr="004E4F00" w:rsidRDefault="00F2135F" w:rsidP="00A92354">
            <w:pPr>
              <w:spacing w:line="360" w:lineRule="auto"/>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Site</w:t>
            </w:r>
          </w:p>
        </w:tc>
        <w:tc>
          <w:tcPr>
            <w:tcW w:w="992" w:type="dxa"/>
            <w:tcBorders>
              <w:top w:val="nil"/>
              <w:left w:val="nil"/>
              <w:bottom w:val="single" w:sz="8" w:space="0" w:color="auto"/>
              <w:right w:val="nil"/>
            </w:tcBorders>
            <w:shd w:val="clear" w:color="auto" w:fill="auto"/>
            <w:noWrap/>
            <w:vAlign w:val="center"/>
            <w:hideMark/>
          </w:tcPr>
          <w:p w14:paraId="0B5FFAA5" w14:textId="77777777" w:rsidR="004E4F00" w:rsidRPr="004E4F00" w:rsidRDefault="004E4F00" w:rsidP="00A92354">
            <w:pPr>
              <w:spacing w:line="360" w:lineRule="auto"/>
              <w:jc w:val="center"/>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Mean</w:t>
            </w:r>
          </w:p>
        </w:tc>
        <w:tc>
          <w:tcPr>
            <w:tcW w:w="851" w:type="dxa"/>
            <w:tcBorders>
              <w:top w:val="nil"/>
              <w:left w:val="nil"/>
              <w:bottom w:val="single" w:sz="8" w:space="0" w:color="auto"/>
              <w:right w:val="nil"/>
            </w:tcBorders>
            <w:shd w:val="clear" w:color="auto" w:fill="auto"/>
            <w:noWrap/>
            <w:vAlign w:val="center"/>
            <w:hideMark/>
          </w:tcPr>
          <w:p w14:paraId="7C1F4A34" w14:textId="77777777" w:rsidR="004E4F00" w:rsidRPr="004E4F00" w:rsidRDefault="004E4F00" w:rsidP="00A92354">
            <w:pPr>
              <w:spacing w:line="360" w:lineRule="auto"/>
              <w:jc w:val="center"/>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SD</w:t>
            </w:r>
          </w:p>
        </w:tc>
        <w:tc>
          <w:tcPr>
            <w:tcW w:w="720" w:type="dxa"/>
            <w:tcBorders>
              <w:top w:val="nil"/>
              <w:left w:val="nil"/>
              <w:bottom w:val="single" w:sz="8" w:space="0" w:color="auto"/>
              <w:right w:val="nil"/>
            </w:tcBorders>
            <w:shd w:val="clear" w:color="auto" w:fill="auto"/>
            <w:noWrap/>
            <w:vAlign w:val="center"/>
            <w:hideMark/>
          </w:tcPr>
          <w:p w14:paraId="576EAAEB" w14:textId="77777777" w:rsidR="004E4F00" w:rsidRPr="004E4F00" w:rsidRDefault="004E4F00" w:rsidP="00A92354">
            <w:pPr>
              <w:spacing w:line="360" w:lineRule="auto"/>
              <w:jc w:val="center"/>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 xml:space="preserve">Min </w:t>
            </w:r>
          </w:p>
        </w:tc>
        <w:tc>
          <w:tcPr>
            <w:tcW w:w="643" w:type="dxa"/>
            <w:tcBorders>
              <w:top w:val="nil"/>
              <w:left w:val="nil"/>
              <w:bottom w:val="single" w:sz="8" w:space="0" w:color="auto"/>
              <w:right w:val="nil"/>
            </w:tcBorders>
            <w:shd w:val="clear" w:color="auto" w:fill="auto"/>
            <w:noWrap/>
            <w:vAlign w:val="center"/>
            <w:hideMark/>
          </w:tcPr>
          <w:p w14:paraId="4B9FE74A" w14:textId="77777777" w:rsidR="004E4F00" w:rsidRPr="004E4F00" w:rsidRDefault="004E4F00" w:rsidP="00A92354">
            <w:pPr>
              <w:spacing w:line="360" w:lineRule="auto"/>
              <w:jc w:val="center"/>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Max</w:t>
            </w:r>
          </w:p>
        </w:tc>
        <w:tc>
          <w:tcPr>
            <w:tcW w:w="850" w:type="dxa"/>
            <w:tcBorders>
              <w:top w:val="nil"/>
              <w:left w:val="nil"/>
              <w:bottom w:val="single" w:sz="8" w:space="0" w:color="auto"/>
              <w:right w:val="nil"/>
            </w:tcBorders>
            <w:shd w:val="clear" w:color="auto" w:fill="auto"/>
            <w:noWrap/>
            <w:vAlign w:val="center"/>
            <w:hideMark/>
          </w:tcPr>
          <w:p w14:paraId="5078EDA1" w14:textId="586A2924" w:rsidR="004E4F00" w:rsidRPr="004E4F00" w:rsidRDefault="009C754F" w:rsidP="00A92354">
            <w:pPr>
              <w:spacing w:line="360" w:lineRule="auto"/>
              <w:jc w:val="cente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Space</w:t>
            </w:r>
          </w:p>
        </w:tc>
        <w:tc>
          <w:tcPr>
            <w:tcW w:w="886" w:type="dxa"/>
            <w:tcBorders>
              <w:top w:val="nil"/>
              <w:left w:val="nil"/>
              <w:bottom w:val="single" w:sz="8" w:space="0" w:color="auto"/>
              <w:right w:val="nil"/>
            </w:tcBorders>
            <w:shd w:val="clear" w:color="auto" w:fill="auto"/>
            <w:noWrap/>
            <w:vAlign w:val="center"/>
            <w:hideMark/>
          </w:tcPr>
          <w:p w14:paraId="4A411AF8" w14:textId="41BB8D5C" w:rsidR="004E4F00" w:rsidRPr="004E4F00" w:rsidRDefault="009C754F" w:rsidP="00A92354">
            <w:pPr>
              <w:spacing w:line="360" w:lineRule="auto"/>
              <w:jc w:val="cente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 xml:space="preserve">Time </w:t>
            </w:r>
          </w:p>
        </w:tc>
        <w:tc>
          <w:tcPr>
            <w:tcW w:w="738" w:type="dxa"/>
            <w:tcBorders>
              <w:top w:val="nil"/>
              <w:left w:val="nil"/>
              <w:bottom w:val="single" w:sz="8" w:space="0" w:color="auto"/>
              <w:right w:val="nil"/>
            </w:tcBorders>
            <w:shd w:val="clear" w:color="auto" w:fill="auto"/>
            <w:noWrap/>
            <w:vAlign w:val="center"/>
            <w:hideMark/>
          </w:tcPr>
          <w:p w14:paraId="3EB481FF" w14:textId="77777777" w:rsidR="004E4F00" w:rsidRPr="004E4F00" w:rsidRDefault="004E4F00" w:rsidP="00A92354">
            <w:pPr>
              <w:spacing w:line="360" w:lineRule="auto"/>
              <w:jc w:val="center"/>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Error</w:t>
            </w:r>
          </w:p>
        </w:tc>
      </w:tr>
      <w:tr w:rsidR="00A4605B" w:rsidRPr="004E4F00" w14:paraId="66CC80DA" w14:textId="77777777" w:rsidTr="005E418A">
        <w:trPr>
          <w:trHeight w:val="300"/>
          <w:jc w:val="center"/>
        </w:trPr>
        <w:tc>
          <w:tcPr>
            <w:tcW w:w="2289" w:type="dxa"/>
            <w:tcBorders>
              <w:top w:val="nil"/>
              <w:left w:val="nil"/>
              <w:bottom w:val="nil"/>
              <w:right w:val="nil"/>
            </w:tcBorders>
            <w:shd w:val="clear" w:color="auto" w:fill="auto"/>
            <w:noWrap/>
            <w:vAlign w:val="center"/>
            <w:hideMark/>
          </w:tcPr>
          <w:p w14:paraId="4F3030EC" w14:textId="77777777" w:rsidR="004E4F00" w:rsidRPr="004E4F00" w:rsidRDefault="004E4F00" w:rsidP="00A92354">
            <w:pPr>
              <w:spacing w:line="360" w:lineRule="auto"/>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Saint Kilda</w:t>
            </w:r>
          </w:p>
        </w:tc>
        <w:tc>
          <w:tcPr>
            <w:tcW w:w="992" w:type="dxa"/>
            <w:tcBorders>
              <w:top w:val="nil"/>
              <w:left w:val="nil"/>
              <w:bottom w:val="nil"/>
              <w:right w:val="nil"/>
            </w:tcBorders>
            <w:shd w:val="clear" w:color="auto" w:fill="auto"/>
            <w:noWrap/>
            <w:vAlign w:val="center"/>
            <w:hideMark/>
          </w:tcPr>
          <w:p w14:paraId="06D1B1EB"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77.02</w:t>
            </w:r>
          </w:p>
        </w:tc>
        <w:tc>
          <w:tcPr>
            <w:tcW w:w="851" w:type="dxa"/>
            <w:tcBorders>
              <w:top w:val="nil"/>
              <w:left w:val="nil"/>
              <w:bottom w:val="nil"/>
              <w:right w:val="nil"/>
            </w:tcBorders>
            <w:shd w:val="clear" w:color="auto" w:fill="auto"/>
            <w:noWrap/>
            <w:vAlign w:val="center"/>
            <w:hideMark/>
          </w:tcPr>
          <w:p w14:paraId="35A3323A"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26.57</w:t>
            </w:r>
          </w:p>
        </w:tc>
        <w:tc>
          <w:tcPr>
            <w:tcW w:w="720" w:type="dxa"/>
            <w:tcBorders>
              <w:top w:val="nil"/>
              <w:left w:val="nil"/>
              <w:bottom w:val="nil"/>
              <w:right w:val="nil"/>
            </w:tcBorders>
            <w:shd w:val="clear" w:color="auto" w:fill="auto"/>
            <w:noWrap/>
            <w:vAlign w:val="center"/>
            <w:hideMark/>
          </w:tcPr>
          <w:p w14:paraId="50CABB34"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0</w:t>
            </w:r>
          </w:p>
        </w:tc>
        <w:tc>
          <w:tcPr>
            <w:tcW w:w="643" w:type="dxa"/>
            <w:tcBorders>
              <w:top w:val="nil"/>
              <w:left w:val="nil"/>
              <w:bottom w:val="nil"/>
              <w:right w:val="nil"/>
            </w:tcBorders>
            <w:shd w:val="clear" w:color="auto" w:fill="auto"/>
            <w:noWrap/>
            <w:vAlign w:val="center"/>
            <w:hideMark/>
          </w:tcPr>
          <w:p w14:paraId="0C7C9575" w14:textId="01770BEE" w:rsidR="004E4F00" w:rsidRPr="004E4F00" w:rsidRDefault="009C754F"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103</w:t>
            </w:r>
          </w:p>
        </w:tc>
        <w:tc>
          <w:tcPr>
            <w:tcW w:w="850" w:type="dxa"/>
            <w:tcBorders>
              <w:top w:val="nil"/>
              <w:left w:val="nil"/>
              <w:bottom w:val="nil"/>
              <w:right w:val="nil"/>
            </w:tcBorders>
            <w:shd w:val="clear" w:color="auto" w:fill="auto"/>
            <w:noWrap/>
            <w:vAlign w:val="center"/>
            <w:hideMark/>
          </w:tcPr>
          <w:p w14:paraId="227E5BA2"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0</w:t>
            </w:r>
          </w:p>
        </w:tc>
        <w:tc>
          <w:tcPr>
            <w:tcW w:w="886" w:type="dxa"/>
            <w:tcBorders>
              <w:top w:val="nil"/>
              <w:left w:val="nil"/>
              <w:bottom w:val="nil"/>
              <w:right w:val="nil"/>
            </w:tcBorders>
            <w:shd w:val="clear" w:color="auto" w:fill="auto"/>
            <w:noWrap/>
            <w:vAlign w:val="center"/>
            <w:hideMark/>
          </w:tcPr>
          <w:p w14:paraId="648E1D2E" w14:textId="27CA4DC9"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1</w:t>
            </w:r>
          </w:p>
        </w:tc>
        <w:tc>
          <w:tcPr>
            <w:tcW w:w="738" w:type="dxa"/>
            <w:tcBorders>
              <w:top w:val="nil"/>
              <w:left w:val="nil"/>
              <w:bottom w:val="nil"/>
              <w:right w:val="nil"/>
            </w:tcBorders>
            <w:shd w:val="clear" w:color="auto" w:fill="auto"/>
            <w:noWrap/>
            <w:vAlign w:val="center"/>
            <w:hideMark/>
          </w:tcPr>
          <w:p w14:paraId="3B026AEB" w14:textId="3373F9BF"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99</w:t>
            </w:r>
          </w:p>
        </w:tc>
      </w:tr>
      <w:tr w:rsidR="00A4605B" w:rsidRPr="004E4F00" w14:paraId="1047D87A" w14:textId="77777777" w:rsidTr="005E418A">
        <w:trPr>
          <w:trHeight w:val="300"/>
          <w:jc w:val="center"/>
        </w:trPr>
        <w:tc>
          <w:tcPr>
            <w:tcW w:w="2289" w:type="dxa"/>
            <w:tcBorders>
              <w:top w:val="nil"/>
              <w:left w:val="nil"/>
              <w:bottom w:val="nil"/>
              <w:right w:val="nil"/>
            </w:tcBorders>
            <w:shd w:val="clear" w:color="auto" w:fill="auto"/>
            <w:noWrap/>
            <w:vAlign w:val="center"/>
            <w:hideMark/>
          </w:tcPr>
          <w:p w14:paraId="4E780FF9" w14:textId="77777777" w:rsidR="004E4F00" w:rsidRPr="004E4F00" w:rsidRDefault="004E4F00" w:rsidP="00A92354">
            <w:pPr>
              <w:spacing w:line="360" w:lineRule="auto"/>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Brighton</w:t>
            </w:r>
          </w:p>
        </w:tc>
        <w:tc>
          <w:tcPr>
            <w:tcW w:w="992" w:type="dxa"/>
            <w:tcBorders>
              <w:top w:val="nil"/>
              <w:left w:val="nil"/>
              <w:bottom w:val="nil"/>
              <w:right w:val="nil"/>
            </w:tcBorders>
            <w:shd w:val="clear" w:color="auto" w:fill="auto"/>
            <w:noWrap/>
            <w:vAlign w:val="center"/>
            <w:hideMark/>
          </w:tcPr>
          <w:p w14:paraId="6F09A90F"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80.08</w:t>
            </w:r>
          </w:p>
        </w:tc>
        <w:tc>
          <w:tcPr>
            <w:tcW w:w="851" w:type="dxa"/>
            <w:tcBorders>
              <w:top w:val="nil"/>
              <w:left w:val="nil"/>
              <w:bottom w:val="nil"/>
              <w:right w:val="nil"/>
            </w:tcBorders>
            <w:shd w:val="clear" w:color="auto" w:fill="auto"/>
            <w:noWrap/>
            <w:vAlign w:val="center"/>
            <w:hideMark/>
          </w:tcPr>
          <w:p w14:paraId="60A789FA" w14:textId="564FE303"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21.5</w:t>
            </w:r>
            <w:r w:rsidR="002A1225">
              <w:rPr>
                <w:rFonts w:ascii="Calibri" w:eastAsia="Times New Roman" w:hAnsi="Calibri" w:cs="Times New Roman"/>
                <w:color w:val="000000"/>
                <w:sz w:val="22"/>
                <w:szCs w:val="22"/>
                <w:lang w:val="en-AU"/>
              </w:rPr>
              <w:t>0</w:t>
            </w:r>
          </w:p>
        </w:tc>
        <w:tc>
          <w:tcPr>
            <w:tcW w:w="720" w:type="dxa"/>
            <w:tcBorders>
              <w:top w:val="nil"/>
              <w:left w:val="nil"/>
              <w:bottom w:val="nil"/>
              <w:right w:val="nil"/>
            </w:tcBorders>
            <w:shd w:val="clear" w:color="auto" w:fill="auto"/>
            <w:noWrap/>
            <w:vAlign w:val="center"/>
            <w:hideMark/>
          </w:tcPr>
          <w:p w14:paraId="16651A75"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0.65</w:t>
            </w:r>
          </w:p>
        </w:tc>
        <w:tc>
          <w:tcPr>
            <w:tcW w:w="643" w:type="dxa"/>
            <w:tcBorders>
              <w:top w:val="nil"/>
              <w:left w:val="nil"/>
              <w:bottom w:val="nil"/>
              <w:right w:val="nil"/>
            </w:tcBorders>
            <w:shd w:val="clear" w:color="auto" w:fill="auto"/>
            <w:noWrap/>
            <w:vAlign w:val="center"/>
            <w:hideMark/>
          </w:tcPr>
          <w:p w14:paraId="3FB4BDCA" w14:textId="6D200C73" w:rsidR="004E4F00" w:rsidRPr="004E4F00" w:rsidRDefault="009C754F"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111</w:t>
            </w:r>
          </w:p>
        </w:tc>
        <w:tc>
          <w:tcPr>
            <w:tcW w:w="850" w:type="dxa"/>
            <w:tcBorders>
              <w:top w:val="nil"/>
              <w:left w:val="nil"/>
              <w:bottom w:val="nil"/>
              <w:right w:val="nil"/>
            </w:tcBorders>
            <w:shd w:val="clear" w:color="auto" w:fill="auto"/>
            <w:noWrap/>
            <w:vAlign w:val="center"/>
            <w:hideMark/>
          </w:tcPr>
          <w:p w14:paraId="13E1CC92" w14:textId="7335D844"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1</w:t>
            </w:r>
            <w:r w:rsidR="0076599B">
              <w:rPr>
                <w:rFonts w:ascii="Calibri" w:eastAsia="Times New Roman" w:hAnsi="Calibri" w:cs="Times New Roman"/>
                <w:color w:val="000000"/>
                <w:sz w:val="22"/>
                <w:szCs w:val="22"/>
                <w:lang w:val="en-AU"/>
              </w:rPr>
              <w:t>0</w:t>
            </w:r>
          </w:p>
        </w:tc>
        <w:tc>
          <w:tcPr>
            <w:tcW w:w="886" w:type="dxa"/>
            <w:tcBorders>
              <w:top w:val="nil"/>
              <w:left w:val="nil"/>
              <w:bottom w:val="nil"/>
              <w:right w:val="nil"/>
            </w:tcBorders>
            <w:shd w:val="clear" w:color="auto" w:fill="auto"/>
            <w:noWrap/>
            <w:vAlign w:val="center"/>
            <w:hideMark/>
          </w:tcPr>
          <w:p w14:paraId="5871BCE0" w14:textId="6AF6B74A" w:rsidR="004E4F00" w:rsidRPr="004E4F00" w:rsidRDefault="0076599B"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2</w:t>
            </w:r>
          </w:p>
        </w:tc>
        <w:tc>
          <w:tcPr>
            <w:tcW w:w="738" w:type="dxa"/>
            <w:tcBorders>
              <w:top w:val="nil"/>
              <w:left w:val="nil"/>
              <w:bottom w:val="nil"/>
              <w:right w:val="nil"/>
            </w:tcBorders>
            <w:shd w:val="clear" w:color="auto" w:fill="auto"/>
            <w:noWrap/>
            <w:vAlign w:val="center"/>
            <w:hideMark/>
          </w:tcPr>
          <w:p w14:paraId="1E67D44A" w14:textId="6B620B5D"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88</w:t>
            </w:r>
          </w:p>
        </w:tc>
      </w:tr>
      <w:tr w:rsidR="00A4605B" w:rsidRPr="004E4F00" w14:paraId="4B918BC7" w14:textId="77777777" w:rsidTr="005E418A">
        <w:trPr>
          <w:trHeight w:val="300"/>
          <w:jc w:val="center"/>
        </w:trPr>
        <w:tc>
          <w:tcPr>
            <w:tcW w:w="2289" w:type="dxa"/>
            <w:tcBorders>
              <w:top w:val="nil"/>
              <w:left w:val="nil"/>
              <w:bottom w:val="nil"/>
              <w:right w:val="nil"/>
            </w:tcBorders>
            <w:shd w:val="clear" w:color="auto" w:fill="auto"/>
            <w:noWrap/>
            <w:vAlign w:val="center"/>
            <w:hideMark/>
          </w:tcPr>
          <w:p w14:paraId="2F487FA3" w14:textId="77777777" w:rsidR="004E4F00" w:rsidRPr="004E4F00" w:rsidRDefault="004E4F00" w:rsidP="00A92354">
            <w:pPr>
              <w:spacing w:line="360" w:lineRule="auto"/>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Blairgowrie</w:t>
            </w:r>
          </w:p>
        </w:tc>
        <w:tc>
          <w:tcPr>
            <w:tcW w:w="992" w:type="dxa"/>
            <w:tcBorders>
              <w:top w:val="nil"/>
              <w:left w:val="nil"/>
              <w:bottom w:val="nil"/>
              <w:right w:val="nil"/>
            </w:tcBorders>
            <w:shd w:val="clear" w:color="auto" w:fill="auto"/>
            <w:noWrap/>
            <w:vAlign w:val="center"/>
            <w:hideMark/>
          </w:tcPr>
          <w:p w14:paraId="0B55565A"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84.37</w:t>
            </w:r>
          </w:p>
        </w:tc>
        <w:tc>
          <w:tcPr>
            <w:tcW w:w="851" w:type="dxa"/>
            <w:tcBorders>
              <w:top w:val="nil"/>
              <w:left w:val="nil"/>
              <w:bottom w:val="nil"/>
              <w:right w:val="nil"/>
            </w:tcBorders>
            <w:shd w:val="clear" w:color="auto" w:fill="auto"/>
            <w:noWrap/>
            <w:vAlign w:val="center"/>
            <w:hideMark/>
          </w:tcPr>
          <w:p w14:paraId="63DE6EC5" w14:textId="36BCD225"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24.5</w:t>
            </w:r>
            <w:r w:rsidR="002A1225">
              <w:rPr>
                <w:rFonts w:ascii="Calibri" w:eastAsia="Times New Roman" w:hAnsi="Calibri" w:cs="Times New Roman"/>
                <w:color w:val="000000"/>
                <w:sz w:val="22"/>
                <w:szCs w:val="22"/>
                <w:lang w:val="en-AU"/>
              </w:rPr>
              <w:t>0</w:t>
            </w:r>
          </w:p>
        </w:tc>
        <w:tc>
          <w:tcPr>
            <w:tcW w:w="720" w:type="dxa"/>
            <w:tcBorders>
              <w:top w:val="nil"/>
              <w:left w:val="nil"/>
              <w:bottom w:val="nil"/>
              <w:right w:val="nil"/>
            </w:tcBorders>
            <w:shd w:val="clear" w:color="auto" w:fill="auto"/>
            <w:noWrap/>
            <w:vAlign w:val="center"/>
            <w:hideMark/>
          </w:tcPr>
          <w:p w14:paraId="674C5E9F"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0.32</w:t>
            </w:r>
          </w:p>
        </w:tc>
        <w:tc>
          <w:tcPr>
            <w:tcW w:w="643" w:type="dxa"/>
            <w:tcBorders>
              <w:top w:val="nil"/>
              <w:left w:val="nil"/>
              <w:bottom w:val="nil"/>
              <w:right w:val="nil"/>
            </w:tcBorders>
            <w:shd w:val="clear" w:color="auto" w:fill="auto"/>
            <w:noWrap/>
            <w:vAlign w:val="center"/>
            <w:hideMark/>
          </w:tcPr>
          <w:p w14:paraId="77D6D88B" w14:textId="5899FCD4" w:rsidR="004E4F00" w:rsidRPr="004E4F00" w:rsidRDefault="009C754F"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118</w:t>
            </w:r>
          </w:p>
        </w:tc>
        <w:tc>
          <w:tcPr>
            <w:tcW w:w="850" w:type="dxa"/>
            <w:tcBorders>
              <w:top w:val="nil"/>
              <w:left w:val="nil"/>
              <w:bottom w:val="nil"/>
              <w:right w:val="nil"/>
            </w:tcBorders>
            <w:shd w:val="clear" w:color="auto" w:fill="auto"/>
            <w:noWrap/>
            <w:vAlign w:val="center"/>
            <w:hideMark/>
          </w:tcPr>
          <w:p w14:paraId="083E4416" w14:textId="6EA43914"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2</w:t>
            </w:r>
          </w:p>
        </w:tc>
        <w:tc>
          <w:tcPr>
            <w:tcW w:w="886" w:type="dxa"/>
            <w:tcBorders>
              <w:top w:val="nil"/>
              <w:left w:val="nil"/>
              <w:bottom w:val="nil"/>
              <w:right w:val="nil"/>
            </w:tcBorders>
            <w:shd w:val="clear" w:color="auto" w:fill="auto"/>
            <w:noWrap/>
            <w:vAlign w:val="center"/>
            <w:hideMark/>
          </w:tcPr>
          <w:p w14:paraId="57C6AF92" w14:textId="5347222B"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18</w:t>
            </w:r>
          </w:p>
        </w:tc>
        <w:tc>
          <w:tcPr>
            <w:tcW w:w="738" w:type="dxa"/>
            <w:tcBorders>
              <w:top w:val="nil"/>
              <w:left w:val="nil"/>
              <w:bottom w:val="nil"/>
              <w:right w:val="nil"/>
            </w:tcBorders>
            <w:shd w:val="clear" w:color="auto" w:fill="auto"/>
            <w:noWrap/>
            <w:vAlign w:val="center"/>
            <w:hideMark/>
          </w:tcPr>
          <w:p w14:paraId="7C4A5AFD" w14:textId="2CA51D7C"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79</w:t>
            </w:r>
          </w:p>
        </w:tc>
      </w:tr>
      <w:tr w:rsidR="00A4605B" w:rsidRPr="004E4F00" w14:paraId="58188CFE" w14:textId="77777777" w:rsidTr="005E418A">
        <w:trPr>
          <w:trHeight w:val="300"/>
          <w:jc w:val="center"/>
        </w:trPr>
        <w:tc>
          <w:tcPr>
            <w:tcW w:w="2289" w:type="dxa"/>
            <w:tcBorders>
              <w:top w:val="nil"/>
              <w:left w:val="nil"/>
              <w:bottom w:val="nil"/>
              <w:right w:val="nil"/>
            </w:tcBorders>
            <w:shd w:val="clear" w:color="auto" w:fill="auto"/>
            <w:noWrap/>
            <w:vAlign w:val="center"/>
            <w:hideMark/>
          </w:tcPr>
          <w:p w14:paraId="29AC327A" w14:textId="062550F2" w:rsidR="004E4F00" w:rsidRPr="004E4F00" w:rsidRDefault="004E4F00" w:rsidP="005E418A">
            <w:pPr>
              <w:spacing w:line="360" w:lineRule="auto"/>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Queenscliff</w:t>
            </w:r>
            <w:r w:rsidR="005E418A">
              <w:rPr>
                <w:rFonts w:ascii="Calibri" w:eastAsia="Times New Roman" w:hAnsi="Calibri" w:cs="Times New Roman"/>
                <w:color w:val="000000"/>
                <w:sz w:val="22"/>
                <w:szCs w:val="22"/>
                <w:lang w:val="en-AU"/>
              </w:rPr>
              <w:t xml:space="preserve"> Harbour</w:t>
            </w:r>
          </w:p>
        </w:tc>
        <w:tc>
          <w:tcPr>
            <w:tcW w:w="992" w:type="dxa"/>
            <w:tcBorders>
              <w:top w:val="nil"/>
              <w:left w:val="nil"/>
              <w:bottom w:val="nil"/>
              <w:right w:val="nil"/>
            </w:tcBorders>
            <w:shd w:val="clear" w:color="auto" w:fill="auto"/>
            <w:noWrap/>
            <w:vAlign w:val="center"/>
            <w:hideMark/>
          </w:tcPr>
          <w:p w14:paraId="4E193C59"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89.76</w:t>
            </w:r>
          </w:p>
        </w:tc>
        <w:tc>
          <w:tcPr>
            <w:tcW w:w="851" w:type="dxa"/>
            <w:tcBorders>
              <w:top w:val="nil"/>
              <w:left w:val="nil"/>
              <w:bottom w:val="nil"/>
              <w:right w:val="nil"/>
            </w:tcBorders>
            <w:shd w:val="clear" w:color="auto" w:fill="auto"/>
            <w:noWrap/>
            <w:vAlign w:val="center"/>
            <w:hideMark/>
          </w:tcPr>
          <w:p w14:paraId="392D0DDB"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15.87</w:t>
            </w:r>
          </w:p>
        </w:tc>
        <w:tc>
          <w:tcPr>
            <w:tcW w:w="720" w:type="dxa"/>
            <w:tcBorders>
              <w:top w:val="nil"/>
              <w:left w:val="nil"/>
              <w:bottom w:val="nil"/>
              <w:right w:val="nil"/>
            </w:tcBorders>
            <w:shd w:val="clear" w:color="auto" w:fill="auto"/>
            <w:noWrap/>
            <w:vAlign w:val="center"/>
            <w:hideMark/>
          </w:tcPr>
          <w:p w14:paraId="10795723"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0.36</w:t>
            </w:r>
          </w:p>
        </w:tc>
        <w:tc>
          <w:tcPr>
            <w:tcW w:w="643" w:type="dxa"/>
            <w:tcBorders>
              <w:top w:val="nil"/>
              <w:left w:val="nil"/>
              <w:bottom w:val="nil"/>
              <w:right w:val="nil"/>
            </w:tcBorders>
            <w:shd w:val="clear" w:color="auto" w:fill="auto"/>
            <w:noWrap/>
            <w:vAlign w:val="center"/>
            <w:hideMark/>
          </w:tcPr>
          <w:p w14:paraId="1A10A59F" w14:textId="0CC9459B" w:rsidR="004E4F00" w:rsidRPr="004E4F00" w:rsidRDefault="009C754F"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137</w:t>
            </w:r>
          </w:p>
        </w:tc>
        <w:tc>
          <w:tcPr>
            <w:tcW w:w="850" w:type="dxa"/>
            <w:tcBorders>
              <w:top w:val="nil"/>
              <w:left w:val="nil"/>
              <w:bottom w:val="nil"/>
              <w:right w:val="nil"/>
            </w:tcBorders>
            <w:shd w:val="clear" w:color="auto" w:fill="auto"/>
            <w:noWrap/>
            <w:vAlign w:val="center"/>
            <w:hideMark/>
          </w:tcPr>
          <w:p w14:paraId="0BAE7851" w14:textId="11C5F16D"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4</w:t>
            </w:r>
          </w:p>
        </w:tc>
        <w:tc>
          <w:tcPr>
            <w:tcW w:w="886" w:type="dxa"/>
            <w:tcBorders>
              <w:top w:val="nil"/>
              <w:left w:val="nil"/>
              <w:bottom w:val="nil"/>
              <w:right w:val="nil"/>
            </w:tcBorders>
            <w:shd w:val="clear" w:color="auto" w:fill="auto"/>
            <w:noWrap/>
            <w:vAlign w:val="center"/>
            <w:hideMark/>
          </w:tcPr>
          <w:p w14:paraId="3F4A6DB4" w14:textId="543BDEF5" w:rsidR="004E4F00" w:rsidRPr="004E4F00" w:rsidRDefault="004E4F00" w:rsidP="0076599B">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14</w:t>
            </w:r>
          </w:p>
        </w:tc>
        <w:tc>
          <w:tcPr>
            <w:tcW w:w="738" w:type="dxa"/>
            <w:tcBorders>
              <w:top w:val="nil"/>
              <w:left w:val="nil"/>
              <w:bottom w:val="nil"/>
              <w:right w:val="nil"/>
            </w:tcBorders>
            <w:shd w:val="clear" w:color="auto" w:fill="auto"/>
            <w:noWrap/>
            <w:vAlign w:val="center"/>
            <w:hideMark/>
          </w:tcPr>
          <w:p w14:paraId="255F67A9" w14:textId="70634D9B"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83</w:t>
            </w:r>
          </w:p>
        </w:tc>
      </w:tr>
      <w:tr w:rsidR="00A4605B" w:rsidRPr="004E4F00" w14:paraId="5D4E7AA9" w14:textId="77777777" w:rsidTr="005E418A">
        <w:trPr>
          <w:trHeight w:val="320"/>
          <w:jc w:val="center"/>
        </w:trPr>
        <w:tc>
          <w:tcPr>
            <w:tcW w:w="2289" w:type="dxa"/>
            <w:tcBorders>
              <w:top w:val="nil"/>
              <w:left w:val="nil"/>
              <w:bottom w:val="single" w:sz="8" w:space="0" w:color="auto"/>
              <w:right w:val="nil"/>
            </w:tcBorders>
            <w:shd w:val="clear" w:color="auto" w:fill="auto"/>
            <w:noWrap/>
            <w:vAlign w:val="center"/>
            <w:hideMark/>
          </w:tcPr>
          <w:p w14:paraId="40E5DADE" w14:textId="609EFD1F" w:rsidR="004E4F00" w:rsidRPr="004E4F00" w:rsidRDefault="004E4F00" w:rsidP="005E418A">
            <w:pPr>
              <w:spacing w:line="360" w:lineRule="auto"/>
              <w:ind w:right="-904"/>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Q</w:t>
            </w:r>
            <w:r w:rsidR="005E418A">
              <w:rPr>
                <w:rFonts w:ascii="Calibri" w:eastAsia="Times New Roman" w:hAnsi="Calibri" w:cs="Times New Roman"/>
                <w:color w:val="000000"/>
                <w:sz w:val="22"/>
                <w:szCs w:val="22"/>
                <w:lang w:val="en-AU"/>
              </w:rPr>
              <w:t xml:space="preserve">ueenscliff Pier </w:t>
            </w:r>
          </w:p>
        </w:tc>
        <w:tc>
          <w:tcPr>
            <w:tcW w:w="992" w:type="dxa"/>
            <w:tcBorders>
              <w:top w:val="nil"/>
              <w:left w:val="nil"/>
              <w:bottom w:val="single" w:sz="8" w:space="0" w:color="auto"/>
              <w:right w:val="nil"/>
            </w:tcBorders>
            <w:shd w:val="clear" w:color="auto" w:fill="auto"/>
            <w:noWrap/>
            <w:vAlign w:val="center"/>
            <w:hideMark/>
          </w:tcPr>
          <w:p w14:paraId="4D0A5462" w14:textId="5587ECD1" w:rsidR="004E4F00" w:rsidRPr="004E4F00" w:rsidRDefault="00A4605B"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 xml:space="preserve"> </w:t>
            </w:r>
            <w:r w:rsidR="004E4F00" w:rsidRPr="004E4F00">
              <w:rPr>
                <w:rFonts w:ascii="Calibri" w:eastAsia="Times New Roman" w:hAnsi="Calibri" w:cs="Times New Roman"/>
                <w:color w:val="000000"/>
                <w:sz w:val="22"/>
                <w:szCs w:val="22"/>
                <w:lang w:val="en-AU"/>
              </w:rPr>
              <w:t>100.61</w:t>
            </w:r>
          </w:p>
        </w:tc>
        <w:tc>
          <w:tcPr>
            <w:tcW w:w="851" w:type="dxa"/>
            <w:tcBorders>
              <w:top w:val="nil"/>
              <w:left w:val="nil"/>
              <w:bottom w:val="single" w:sz="8" w:space="0" w:color="auto"/>
              <w:right w:val="nil"/>
            </w:tcBorders>
            <w:shd w:val="clear" w:color="auto" w:fill="auto"/>
            <w:noWrap/>
            <w:vAlign w:val="center"/>
            <w:hideMark/>
          </w:tcPr>
          <w:p w14:paraId="2054165C"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6.85</w:t>
            </w:r>
          </w:p>
        </w:tc>
        <w:tc>
          <w:tcPr>
            <w:tcW w:w="720" w:type="dxa"/>
            <w:tcBorders>
              <w:top w:val="nil"/>
              <w:left w:val="nil"/>
              <w:bottom w:val="single" w:sz="8" w:space="0" w:color="auto"/>
              <w:right w:val="nil"/>
            </w:tcBorders>
            <w:shd w:val="clear" w:color="auto" w:fill="auto"/>
            <w:noWrap/>
            <w:vAlign w:val="center"/>
            <w:hideMark/>
          </w:tcPr>
          <w:p w14:paraId="54EA8A55" w14:textId="77777777"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62.72</w:t>
            </w:r>
          </w:p>
        </w:tc>
        <w:tc>
          <w:tcPr>
            <w:tcW w:w="643" w:type="dxa"/>
            <w:tcBorders>
              <w:top w:val="nil"/>
              <w:left w:val="nil"/>
              <w:bottom w:val="single" w:sz="8" w:space="0" w:color="auto"/>
              <w:right w:val="nil"/>
            </w:tcBorders>
            <w:shd w:val="clear" w:color="auto" w:fill="auto"/>
            <w:noWrap/>
            <w:vAlign w:val="center"/>
            <w:hideMark/>
          </w:tcPr>
          <w:p w14:paraId="44C9C096" w14:textId="19902E10" w:rsidR="004E4F00" w:rsidRPr="004E4F00" w:rsidRDefault="009C754F" w:rsidP="00A92354">
            <w:pPr>
              <w:spacing w:line="360" w:lineRule="auto"/>
              <w:jc w:val="right"/>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113</w:t>
            </w:r>
          </w:p>
        </w:tc>
        <w:tc>
          <w:tcPr>
            <w:tcW w:w="850" w:type="dxa"/>
            <w:tcBorders>
              <w:top w:val="nil"/>
              <w:left w:val="nil"/>
              <w:bottom w:val="single" w:sz="8" w:space="0" w:color="auto"/>
              <w:right w:val="nil"/>
            </w:tcBorders>
            <w:shd w:val="clear" w:color="auto" w:fill="auto"/>
            <w:noWrap/>
            <w:vAlign w:val="center"/>
            <w:hideMark/>
          </w:tcPr>
          <w:p w14:paraId="0AEE0EF1" w14:textId="421E38B3"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35</w:t>
            </w:r>
          </w:p>
        </w:tc>
        <w:tc>
          <w:tcPr>
            <w:tcW w:w="886" w:type="dxa"/>
            <w:tcBorders>
              <w:top w:val="nil"/>
              <w:left w:val="nil"/>
              <w:bottom w:val="single" w:sz="8" w:space="0" w:color="auto"/>
              <w:right w:val="nil"/>
            </w:tcBorders>
            <w:shd w:val="clear" w:color="auto" w:fill="auto"/>
            <w:noWrap/>
            <w:vAlign w:val="center"/>
            <w:hideMark/>
          </w:tcPr>
          <w:p w14:paraId="69BFDBDC" w14:textId="37585EDC"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2</w:t>
            </w:r>
          </w:p>
        </w:tc>
        <w:tc>
          <w:tcPr>
            <w:tcW w:w="738" w:type="dxa"/>
            <w:tcBorders>
              <w:top w:val="nil"/>
              <w:left w:val="nil"/>
              <w:bottom w:val="single" w:sz="8" w:space="0" w:color="auto"/>
              <w:right w:val="nil"/>
            </w:tcBorders>
            <w:shd w:val="clear" w:color="auto" w:fill="auto"/>
            <w:noWrap/>
            <w:vAlign w:val="center"/>
            <w:hideMark/>
          </w:tcPr>
          <w:p w14:paraId="00627C7D" w14:textId="203099AA" w:rsidR="004E4F00" w:rsidRPr="004E4F00" w:rsidRDefault="004E4F00" w:rsidP="00A92354">
            <w:pPr>
              <w:spacing w:line="360" w:lineRule="auto"/>
              <w:jc w:val="right"/>
              <w:rPr>
                <w:rFonts w:ascii="Calibri" w:eastAsia="Times New Roman" w:hAnsi="Calibri" w:cs="Times New Roman"/>
                <w:color w:val="000000"/>
                <w:sz w:val="22"/>
                <w:szCs w:val="22"/>
                <w:lang w:val="en-AU"/>
              </w:rPr>
            </w:pPr>
            <w:r w:rsidRPr="004E4F00">
              <w:rPr>
                <w:rFonts w:ascii="Calibri" w:eastAsia="Times New Roman" w:hAnsi="Calibri" w:cs="Times New Roman"/>
                <w:color w:val="000000"/>
                <w:sz w:val="22"/>
                <w:szCs w:val="22"/>
                <w:lang w:val="en-AU"/>
              </w:rPr>
              <w:t>63</w:t>
            </w:r>
          </w:p>
        </w:tc>
      </w:tr>
    </w:tbl>
    <w:p w14:paraId="1094A6E1" w14:textId="77777777" w:rsidR="001B7C16" w:rsidRDefault="001B7C16"/>
    <w:p w14:paraId="31D2B099" w14:textId="77777777" w:rsidR="001B7C16" w:rsidRDefault="001B7C16"/>
    <w:p w14:paraId="2D505AD0" w14:textId="77777777" w:rsidR="001B7C16" w:rsidRDefault="001B7C16"/>
    <w:p w14:paraId="7EB8BAFF" w14:textId="1E895775" w:rsidR="001B7C16" w:rsidRDefault="001B7C16">
      <w:r>
        <w:br w:type="page"/>
      </w:r>
    </w:p>
    <w:p w14:paraId="15ECF3FB" w14:textId="77777777" w:rsidR="001B7C16" w:rsidRDefault="001B7C16"/>
    <w:p w14:paraId="1C2CE627" w14:textId="49030EAC" w:rsidR="002D34E1" w:rsidRDefault="002D34E1" w:rsidP="00805834">
      <w:pPr>
        <w:spacing w:line="360" w:lineRule="auto"/>
      </w:pPr>
      <w:r>
        <w:t xml:space="preserve">Table </w:t>
      </w:r>
      <w:r w:rsidR="00FC5FA6">
        <w:t>3</w:t>
      </w:r>
      <w:r>
        <w:t xml:space="preserve">: Relative amount of microsites (%) in each site that are </w:t>
      </w:r>
      <w:r w:rsidR="002F25F3">
        <w:t xml:space="preserve">physiologically stressful </w:t>
      </w:r>
      <w:r>
        <w:t xml:space="preserve">for </w:t>
      </w:r>
      <w:r w:rsidR="002F25F3">
        <w:t>sessile marine invertebrates</w:t>
      </w:r>
      <w:r>
        <w:t xml:space="preserve">, according to their </w:t>
      </w:r>
      <w:r w:rsidR="002F25F3">
        <w:t xml:space="preserve">tolerances to low oxygen conditions </w:t>
      </w:r>
      <w:r>
        <w:t>(</w:t>
      </w:r>
      <w:r w:rsidR="005F2E9A" w:rsidRPr="000D0260">
        <w:rPr>
          <w:i/>
        </w:rPr>
        <w:t>C</w:t>
      </w:r>
      <w:r w:rsidR="005F2E9A" w:rsidRPr="000D0260">
        <w:rPr>
          <w:i/>
          <w:sz w:val="18"/>
          <w:szCs w:val="18"/>
        </w:rPr>
        <w:t>50%VO</w:t>
      </w:r>
      <w:r w:rsidR="005F2E9A" w:rsidRPr="000D0260">
        <w:rPr>
          <w:i/>
          <w:sz w:val="18"/>
          <w:szCs w:val="18"/>
          <w:vertAlign w:val="subscript"/>
        </w:rPr>
        <w:t>2</w:t>
      </w:r>
      <w:r w:rsidR="004407D9" w:rsidRPr="005F2E9A">
        <w:t>,</w:t>
      </w:r>
      <w:r w:rsidR="004407D9">
        <w:rPr>
          <w:i/>
          <w:vertAlign w:val="subscript"/>
        </w:rPr>
        <w:t xml:space="preserve"> </w:t>
      </w:r>
      <w:r w:rsidR="004407D9" w:rsidRPr="004407D9">
        <w:t>%</w:t>
      </w:r>
      <w:r w:rsidR="004407D9">
        <w:rPr>
          <w:i/>
          <w:vertAlign w:val="subscript"/>
        </w:rPr>
        <w:t xml:space="preserve"> </w:t>
      </w:r>
      <w:r w:rsidR="004407D9" w:rsidRPr="004407D9">
        <w:t>air s</w:t>
      </w:r>
      <w:r w:rsidR="004407D9">
        <w:t>aturation</w:t>
      </w:r>
      <w:r w:rsidRPr="001B7C16">
        <w:t>)</w:t>
      </w:r>
      <w:r>
        <w:t xml:space="preserve">.  </w:t>
      </w:r>
    </w:p>
    <w:p w14:paraId="018625B6" w14:textId="77777777" w:rsidR="002D34E1" w:rsidRDefault="002D34E1" w:rsidP="002D34E1">
      <w:r>
        <w:t xml:space="preserve"> </w:t>
      </w:r>
    </w:p>
    <w:tbl>
      <w:tblPr>
        <w:tblW w:w="7391" w:type="dxa"/>
        <w:jc w:val="center"/>
        <w:tblLayout w:type="fixed"/>
        <w:tblLook w:val="04A0" w:firstRow="1" w:lastRow="0" w:firstColumn="1" w:lastColumn="0" w:noHBand="0" w:noVBand="1"/>
      </w:tblPr>
      <w:tblGrid>
        <w:gridCol w:w="2352"/>
        <w:gridCol w:w="1275"/>
        <w:gridCol w:w="1276"/>
        <w:gridCol w:w="1276"/>
        <w:gridCol w:w="1134"/>
        <w:gridCol w:w="78"/>
      </w:tblGrid>
      <w:tr w:rsidR="004407D9" w:rsidRPr="004407D9" w14:paraId="2A91350B" w14:textId="77777777" w:rsidTr="001F2A8C">
        <w:trPr>
          <w:gridAfter w:val="1"/>
          <w:wAfter w:w="78" w:type="dxa"/>
          <w:trHeight w:val="300"/>
          <w:jc w:val="center"/>
        </w:trPr>
        <w:tc>
          <w:tcPr>
            <w:tcW w:w="2352" w:type="dxa"/>
            <w:tcBorders>
              <w:top w:val="nil"/>
              <w:left w:val="nil"/>
              <w:bottom w:val="nil"/>
              <w:right w:val="nil"/>
            </w:tcBorders>
            <w:shd w:val="clear" w:color="auto" w:fill="auto"/>
            <w:noWrap/>
            <w:vAlign w:val="bottom"/>
            <w:hideMark/>
          </w:tcPr>
          <w:p w14:paraId="29E9487C" w14:textId="77777777" w:rsidR="004407D9" w:rsidRPr="004407D9" w:rsidRDefault="004407D9" w:rsidP="004407D9">
            <w:pPr>
              <w:ind w:right="-533"/>
              <w:rPr>
                <w:rFonts w:ascii="Calibri" w:eastAsia="Times New Roman" w:hAnsi="Calibri" w:cs="Times New Roman"/>
                <w:color w:val="000000"/>
                <w:lang w:val="en-AU"/>
              </w:rPr>
            </w:pPr>
          </w:p>
        </w:tc>
        <w:tc>
          <w:tcPr>
            <w:tcW w:w="1275" w:type="dxa"/>
            <w:tcBorders>
              <w:top w:val="nil"/>
              <w:left w:val="nil"/>
              <w:bottom w:val="nil"/>
              <w:right w:val="nil"/>
            </w:tcBorders>
            <w:shd w:val="clear" w:color="auto" w:fill="auto"/>
            <w:noWrap/>
            <w:vAlign w:val="bottom"/>
            <w:hideMark/>
          </w:tcPr>
          <w:p w14:paraId="758E9310" w14:textId="493E40CF"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Invasive</w:t>
            </w:r>
          </w:p>
        </w:tc>
        <w:tc>
          <w:tcPr>
            <w:tcW w:w="1276" w:type="dxa"/>
            <w:tcBorders>
              <w:top w:val="nil"/>
              <w:left w:val="nil"/>
              <w:bottom w:val="nil"/>
              <w:right w:val="nil"/>
            </w:tcBorders>
            <w:shd w:val="clear" w:color="auto" w:fill="auto"/>
            <w:noWrap/>
            <w:vAlign w:val="bottom"/>
            <w:hideMark/>
          </w:tcPr>
          <w:p w14:paraId="79ACBABB"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Native</w:t>
            </w:r>
          </w:p>
        </w:tc>
        <w:tc>
          <w:tcPr>
            <w:tcW w:w="1276" w:type="dxa"/>
            <w:tcBorders>
              <w:top w:val="nil"/>
              <w:left w:val="nil"/>
              <w:bottom w:val="nil"/>
              <w:right w:val="nil"/>
            </w:tcBorders>
            <w:shd w:val="clear" w:color="auto" w:fill="auto"/>
            <w:noWrap/>
            <w:vAlign w:val="bottom"/>
            <w:hideMark/>
          </w:tcPr>
          <w:p w14:paraId="728483C1" w14:textId="6AD24CD1" w:rsidR="004407D9" w:rsidRPr="004407D9" w:rsidRDefault="004407D9" w:rsidP="004407D9">
            <w:pPr>
              <w:jc w:val="center"/>
              <w:rPr>
                <w:rFonts w:ascii="Calibri" w:eastAsia="Times New Roman" w:hAnsi="Calibri" w:cs="Times New Roman"/>
                <w:color w:val="000000"/>
                <w:lang w:val="en-AU"/>
              </w:rPr>
            </w:pPr>
            <w:r>
              <w:rPr>
                <w:rFonts w:ascii="Calibri" w:eastAsia="Times New Roman" w:hAnsi="Calibri" w:cs="Times New Roman"/>
                <w:color w:val="000000"/>
                <w:lang w:val="en-AU"/>
              </w:rPr>
              <w:t>F</w:t>
            </w:r>
            <w:r w:rsidRPr="004407D9">
              <w:rPr>
                <w:rFonts w:ascii="Calibri" w:eastAsia="Times New Roman" w:hAnsi="Calibri" w:cs="Times New Roman"/>
                <w:color w:val="000000"/>
                <w:lang w:val="en-AU"/>
              </w:rPr>
              <w:t>lat</w:t>
            </w:r>
          </w:p>
        </w:tc>
        <w:tc>
          <w:tcPr>
            <w:tcW w:w="1134" w:type="dxa"/>
            <w:tcBorders>
              <w:top w:val="nil"/>
              <w:left w:val="nil"/>
              <w:bottom w:val="nil"/>
              <w:right w:val="nil"/>
            </w:tcBorders>
            <w:shd w:val="clear" w:color="auto" w:fill="auto"/>
            <w:noWrap/>
            <w:vAlign w:val="bottom"/>
            <w:hideMark/>
          </w:tcPr>
          <w:p w14:paraId="60BF6BA3"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Erect</w:t>
            </w:r>
          </w:p>
        </w:tc>
      </w:tr>
      <w:tr w:rsidR="004407D9" w:rsidRPr="004407D9" w14:paraId="58673E81" w14:textId="77777777" w:rsidTr="001F2A8C">
        <w:trPr>
          <w:trHeight w:val="300"/>
          <w:jc w:val="center"/>
        </w:trPr>
        <w:tc>
          <w:tcPr>
            <w:tcW w:w="2352" w:type="dxa"/>
            <w:tcBorders>
              <w:top w:val="nil"/>
              <w:left w:val="nil"/>
              <w:bottom w:val="single" w:sz="4" w:space="0" w:color="auto"/>
              <w:right w:val="nil"/>
            </w:tcBorders>
            <w:shd w:val="clear" w:color="auto" w:fill="auto"/>
            <w:noWrap/>
            <w:vAlign w:val="bottom"/>
            <w:hideMark/>
          </w:tcPr>
          <w:p w14:paraId="1FAC9EE5"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 </w:t>
            </w:r>
          </w:p>
        </w:tc>
        <w:tc>
          <w:tcPr>
            <w:tcW w:w="1275" w:type="dxa"/>
            <w:tcBorders>
              <w:top w:val="nil"/>
              <w:left w:val="nil"/>
              <w:bottom w:val="single" w:sz="4" w:space="0" w:color="auto"/>
              <w:right w:val="nil"/>
            </w:tcBorders>
            <w:shd w:val="clear" w:color="auto" w:fill="auto"/>
            <w:noWrap/>
            <w:vAlign w:val="bottom"/>
            <w:hideMark/>
          </w:tcPr>
          <w:p w14:paraId="3C587E00" w14:textId="2A8CD0AF" w:rsidR="004407D9" w:rsidRPr="001F2A8C" w:rsidRDefault="001F2A8C" w:rsidP="004407D9">
            <w:pPr>
              <w:jc w:val="center"/>
              <w:rPr>
                <w:rFonts w:ascii="Calibri" w:eastAsia="Times New Roman" w:hAnsi="Calibri" w:cs="Times New Roman"/>
                <w:color w:val="000000"/>
                <w:sz w:val="22"/>
                <w:szCs w:val="22"/>
                <w:lang w:val="en-AU"/>
              </w:rPr>
            </w:pPr>
            <w:r w:rsidRPr="001F2A8C">
              <w:rPr>
                <w:rFonts w:ascii="Calibri" w:eastAsia="Times New Roman" w:hAnsi="Calibri" w:cs="Times New Roman"/>
                <w:color w:val="000000"/>
                <w:sz w:val="22"/>
                <w:szCs w:val="22"/>
                <w:lang w:val="en-AU"/>
              </w:rPr>
              <w:t>(</w:t>
            </w:r>
            <w:r w:rsidR="004407D9" w:rsidRPr="001F2A8C">
              <w:rPr>
                <w:rFonts w:ascii="Calibri" w:eastAsia="Times New Roman" w:hAnsi="Calibri" w:cs="Times New Roman"/>
                <w:color w:val="000000"/>
                <w:sz w:val="22"/>
                <w:szCs w:val="22"/>
                <w:lang w:val="en-AU"/>
              </w:rPr>
              <w:t xml:space="preserve">11.1 % </w:t>
            </w:r>
            <w:commentRangeStart w:id="62"/>
            <w:r w:rsidR="004407D9" w:rsidRPr="001F2A8C">
              <w:rPr>
                <w:rFonts w:ascii="Calibri" w:eastAsia="Times New Roman" w:hAnsi="Calibri" w:cs="Times New Roman"/>
                <w:color w:val="000000"/>
                <w:sz w:val="22"/>
                <w:szCs w:val="22"/>
                <w:lang w:val="en-AU"/>
              </w:rPr>
              <w:t>AS</w:t>
            </w:r>
            <w:commentRangeEnd w:id="62"/>
            <w:r w:rsidR="00F80CD5">
              <w:rPr>
                <w:rStyle w:val="CommentReference"/>
              </w:rPr>
              <w:commentReference w:id="62"/>
            </w:r>
            <w:r w:rsidRPr="001F2A8C">
              <w:rPr>
                <w:rFonts w:ascii="Calibri" w:eastAsia="Times New Roman" w:hAnsi="Calibri" w:cs="Times New Roman"/>
                <w:color w:val="000000"/>
                <w:sz w:val="22"/>
                <w:szCs w:val="22"/>
                <w:lang w:val="en-AU"/>
              </w:rPr>
              <w:t>)</w:t>
            </w:r>
          </w:p>
        </w:tc>
        <w:tc>
          <w:tcPr>
            <w:tcW w:w="1276" w:type="dxa"/>
            <w:tcBorders>
              <w:top w:val="nil"/>
              <w:left w:val="nil"/>
              <w:bottom w:val="single" w:sz="4" w:space="0" w:color="auto"/>
              <w:right w:val="nil"/>
            </w:tcBorders>
            <w:shd w:val="clear" w:color="auto" w:fill="auto"/>
            <w:noWrap/>
            <w:vAlign w:val="bottom"/>
            <w:hideMark/>
          </w:tcPr>
          <w:p w14:paraId="29E6926E" w14:textId="261D073E" w:rsidR="004407D9" w:rsidRPr="001F2A8C" w:rsidRDefault="001F2A8C" w:rsidP="004407D9">
            <w:pPr>
              <w:jc w:val="cente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w:t>
            </w:r>
            <w:r w:rsidR="004407D9" w:rsidRPr="001F2A8C">
              <w:rPr>
                <w:rFonts w:ascii="Calibri" w:eastAsia="Times New Roman" w:hAnsi="Calibri" w:cs="Times New Roman"/>
                <w:color w:val="000000"/>
                <w:sz w:val="22"/>
                <w:szCs w:val="22"/>
                <w:lang w:val="en-AU"/>
              </w:rPr>
              <w:t>24.3 % AS</w:t>
            </w:r>
            <w:r>
              <w:rPr>
                <w:rFonts w:ascii="Calibri" w:eastAsia="Times New Roman" w:hAnsi="Calibri" w:cs="Times New Roman"/>
                <w:color w:val="000000"/>
                <w:sz w:val="22"/>
                <w:szCs w:val="22"/>
                <w:lang w:val="en-AU"/>
              </w:rPr>
              <w:t>)</w:t>
            </w:r>
          </w:p>
        </w:tc>
        <w:tc>
          <w:tcPr>
            <w:tcW w:w="1276" w:type="dxa"/>
            <w:tcBorders>
              <w:top w:val="nil"/>
              <w:left w:val="nil"/>
              <w:bottom w:val="single" w:sz="4" w:space="0" w:color="auto"/>
              <w:right w:val="nil"/>
            </w:tcBorders>
            <w:shd w:val="clear" w:color="auto" w:fill="auto"/>
            <w:noWrap/>
            <w:vAlign w:val="bottom"/>
            <w:hideMark/>
          </w:tcPr>
          <w:p w14:paraId="0D8C43EE" w14:textId="15400D91" w:rsidR="004407D9" w:rsidRPr="001F2A8C" w:rsidRDefault="001F2A8C" w:rsidP="004407D9">
            <w:pPr>
              <w:ind w:left="-848" w:firstLine="848"/>
              <w:jc w:val="cente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w:t>
            </w:r>
            <w:r w:rsidR="004407D9" w:rsidRPr="001F2A8C">
              <w:rPr>
                <w:rFonts w:ascii="Calibri" w:eastAsia="Times New Roman" w:hAnsi="Calibri" w:cs="Times New Roman"/>
                <w:color w:val="000000"/>
                <w:sz w:val="22"/>
                <w:szCs w:val="22"/>
                <w:lang w:val="en-AU"/>
              </w:rPr>
              <w:t>10.1 % AS</w:t>
            </w:r>
            <w:r>
              <w:rPr>
                <w:rFonts w:ascii="Calibri" w:eastAsia="Times New Roman" w:hAnsi="Calibri" w:cs="Times New Roman"/>
                <w:color w:val="000000"/>
                <w:sz w:val="22"/>
                <w:szCs w:val="22"/>
                <w:lang w:val="en-AU"/>
              </w:rPr>
              <w:t>)</w:t>
            </w:r>
          </w:p>
        </w:tc>
        <w:tc>
          <w:tcPr>
            <w:tcW w:w="1212" w:type="dxa"/>
            <w:gridSpan w:val="2"/>
            <w:tcBorders>
              <w:top w:val="nil"/>
              <w:left w:val="nil"/>
              <w:bottom w:val="single" w:sz="4" w:space="0" w:color="auto"/>
              <w:right w:val="nil"/>
            </w:tcBorders>
            <w:shd w:val="clear" w:color="auto" w:fill="auto"/>
            <w:noWrap/>
            <w:vAlign w:val="bottom"/>
            <w:hideMark/>
          </w:tcPr>
          <w:p w14:paraId="5916BD41" w14:textId="3C4C83F0" w:rsidR="004407D9" w:rsidRPr="001F2A8C" w:rsidRDefault="001F2A8C" w:rsidP="004407D9">
            <w:pPr>
              <w:rPr>
                <w:rFonts w:ascii="Calibri" w:eastAsia="Times New Roman" w:hAnsi="Calibri" w:cs="Times New Roman"/>
                <w:color w:val="000000"/>
                <w:sz w:val="22"/>
                <w:szCs w:val="22"/>
                <w:lang w:val="en-AU"/>
              </w:rPr>
            </w:pPr>
            <w:r>
              <w:rPr>
                <w:rFonts w:ascii="Calibri" w:eastAsia="Times New Roman" w:hAnsi="Calibri" w:cs="Times New Roman"/>
                <w:color w:val="000000"/>
                <w:sz w:val="22"/>
                <w:szCs w:val="22"/>
                <w:lang w:val="en-AU"/>
              </w:rPr>
              <w:t>(</w:t>
            </w:r>
            <w:r w:rsidR="004407D9" w:rsidRPr="001F2A8C">
              <w:rPr>
                <w:rFonts w:ascii="Calibri" w:eastAsia="Times New Roman" w:hAnsi="Calibri" w:cs="Times New Roman"/>
                <w:color w:val="000000"/>
                <w:sz w:val="22"/>
                <w:szCs w:val="22"/>
                <w:lang w:val="en-AU"/>
              </w:rPr>
              <w:t>20.5% AS</w:t>
            </w:r>
            <w:r>
              <w:rPr>
                <w:rFonts w:ascii="Calibri" w:eastAsia="Times New Roman" w:hAnsi="Calibri" w:cs="Times New Roman"/>
                <w:color w:val="000000"/>
                <w:sz w:val="22"/>
                <w:szCs w:val="22"/>
                <w:lang w:val="en-AU"/>
              </w:rPr>
              <w:t>)</w:t>
            </w:r>
            <w:r w:rsidR="004407D9" w:rsidRPr="001F2A8C">
              <w:rPr>
                <w:rFonts w:ascii="Calibri" w:eastAsia="Times New Roman" w:hAnsi="Calibri" w:cs="Times New Roman"/>
                <w:color w:val="000000"/>
                <w:sz w:val="22"/>
                <w:szCs w:val="22"/>
                <w:lang w:val="en-AU"/>
              </w:rPr>
              <w:t xml:space="preserve"> </w:t>
            </w:r>
          </w:p>
        </w:tc>
      </w:tr>
      <w:tr w:rsidR="004407D9" w:rsidRPr="004407D9" w14:paraId="1E71EF6E" w14:textId="77777777" w:rsidTr="001F2A8C">
        <w:trPr>
          <w:gridAfter w:val="1"/>
          <w:wAfter w:w="78" w:type="dxa"/>
          <w:trHeight w:val="300"/>
          <w:jc w:val="center"/>
        </w:trPr>
        <w:tc>
          <w:tcPr>
            <w:tcW w:w="2352" w:type="dxa"/>
            <w:tcBorders>
              <w:top w:val="nil"/>
              <w:left w:val="nil"/>
              <w:bottom w:val="nil"/>
              <w:right w:val="nil"/>
            </w:tcBorders>
            <w:shd w:val="clear" w:color="auto" w:fill="auto"/>
            <w:noWrap/>
            <w:vAlign w:val="bottom"/>
            <w:hideMark/>
          </w:tcPr>
          <w:p w14:paraId="0BD5B72E"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St Kilda</w:t>
            </w:r>
          </w:p>
        </w:tc>
        <w:tc>
          <w:tcPr>
            <w:tcW w:w="1275" w:type="dxa"/>
            <w:tcBorders>
              <w:top w:val="nil"/>
              <w:left w:val="nil"/>
              <w:bottom w:val="nil"/>
              <w:right w:val="nil"/>
            </w:tcBorders>
            <w:shd w:val="clear" w:color="auto" w:fill="auto"/>
            <w:noWrap/>
            <w:vAlign w:val="bottom"/>
            <w:hideMark/>
          </w:tcPr>
          <w:p w14:paraId="20E10ACC"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18.0</w:t>
            </w:r>
          </w:p>
        </w:tc>
        <w:tc>
          <w:tcPr>
            <w:tcW w:w="1276" w:type="dxa"/>
            <w:tcBorders>
              <w:top w:val="nil"/>
              <w:left w:val="nil"/>
              <w:bottom w:val="nil"/>
              <w:right w:val="nil"/>
            </w:tcBorders>
            <w:shd w:val="clear" w:color="auto" w:fill="auto"/>
            <w:noWrap/>
            <w:vAlign w:val="bottom"/>
            <w:hideMark/>
          </w:tcPr>
          <w:p w14:paraId="7467F897"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26.0</w:t>
            </w:r>
          </w:p>
        </w:tc>
        <w:tc>
          <w:tcPr>
            <w:tcW w:w="1276" w:type="dxa"/>
            <w:tcBorders>
              <w:top w:val="nil"/>
              <w:left w:val="nil"/>
              <w:bottom w:val="nil"/>
              <w:right w:val="nil"/>
            </w:tcBorders>
            <w:shd w:val="clear" w:color="auto" w:fill="auto"/>
            <w:noWrap/>
            <w:vAlign w:val="bottom"/>
            <w:hideMark/>
          </w:tcPr>
          <w:p w14:paraId="53B8B9CE"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18</w:t>
            </w:r>
          </w:p>
        </w:tc>
        <w:tc>
          <w:tcPr>
            <w:tcW w:w="1134" w:type="dxa"/>
            <w:tcBorders>
              <w:top w:val="nil"/>
              <w:left w:val="nil"/>
              <w:bottom w:val="nil"/>
              <w:right w:val="nil"/>
            </w:tcBorders>
            <w:shd w:val="clear" w:color="auto" w:fill="auto"/>
            <w:noWrap/>
            <w:vAlign w:val="bottom"/>
            <w:hideMark/>
          </w:tcPr>
          <w:p w14:paraId="70BD04E6"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24.0</w:t>
            </w:r>
          </w:p>
        </w:tc>
      </w:tr>
      <w:tr w:rsidR="004407D9" w:rsidRPr="004407D9" w14:paraId="574375C2" w14:textId="77777777" w:rsidTr="001F2A8C">
        <w:trPr>
          <w:gridAfter w:val="1"/>
          <w:wAfter w:w="78" w:type="dxa"/>
          <w:trHeight w:val="300"/>
          <w:jc w:val="center"/>
        </w:trPr>
        <w:tc>
          <w:tcPr>
            <w:tcW w:w="2352" w:type="dxa"/>
            <w:tcBorders>
              <w:top w:val="nil"/>
              <w:left w:val="nil"/>
              <w:bottom w:val="nil"/>
              <w:right w:val="nil"/>
            </w:tcBorders>
            <w:shd w:val="clear" w:color="auto" w:fill="auto"/>
            <w:noWrap/>
            <w:vAlign w:val="bottom"/>
            <w:hideMark/>
          </w:tcPr>
          <w:p w14:paraId="13FB1CD0"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Brighton</w:t>
            </w:r>
          </w:p>
        </w:tc>
        <w:tc>
          <w:tcPr>
            <w:tcW w:w="1275" w:type="dxa"/>
            <w:tcBorders>
              <w:top w:val="nil"/>
              <w:left w:val="nil"/>
              <w:bottom w:val="nil"/>
              <w:right w:val="nil"/>
            </w:tcBorders>
            <w:shd w:val="clear" w:color="auto" w:fill="auto"/>
            <w:noWrap/>
            <w:vAlign w:val="bottom"/>
            <w:hideMark/>
          </w:tcPr>
          <w:p w14:paraId="238D26D7"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10.0</w:t>
            </w:r>
          </w:p>
        </w:tc>
        <w:tc>
          <w:tcPr>
            <w:tcW w:w="1276" w:type="dxa"/>
            <w:tcBorders>
              <w:top w:val="nil"/>
              <w:left w:val="nil"/>
              <w:bottom w:val="nil"/>
              <w:right w:val="nil"/>
            </w:tcBorders>
            <w:shd w:val="clear" w:color="auto" w:fill="auto"/>
            <w:noWrap/>
            <w:vAlign w:val="bottom"/>
            <w:hideMark/>
          </w:tcPr>
          <w:p w14:paraId="7917C052"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15.0</w:t>
            </w:r>
          </w:p>
        </w:tc>
        <w:tc>
          <w:tcPr>
            <w:tcW w:w="1276" w:type="dxa"/>
            <w:tcBorders>
              <w:top w:val="nil"/>
              <w:left w:val="nil"/>
              <w:bottom w:val="nil"/>
              <w:right w:val="nil"/>
            </w:tcBorders>
            <w:shd w:val="clear" w:color="auto" w:fill="auto"/>
            <w:noWrap/>
            <w:vAlign w:val="bottom"/>
            <w:hideMark/>
          </w:tcPr>
          <w:p w14:paraId="1F3A0F2A"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10</w:t>
            </w:r>
          </w:p>
        </w:tc>
        <w:tc>
          <w:tcPr>
            <w:tcW w:w="1134" w:type="dxa"/>
            <w:tcBorders>
              <w:top w:val="nil"/>
              <w:left w:val="nil"/>
              <w:bottom w:val="nil"/>
              <w:right w:val="nil"/>
            </w:tcBorders>
            <w:shd w:val="clear" w:color="auto" w:fill="auto"/>
            <w:noWrap/>
            <w:vAlign w:val="bottom"/>
            <w:hideMark/>
          </w:tcPr>
          <w:p w14:paraId="11647E06"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14.0</w:t>
            </w:r>
          </w:p>
        </w:tc>
      </w:tr>
      <w:tr w:rsidR="004407D9" w:rsidRPr="004407D9" w14:paraId="56514D37" w14:textId="77777777" w:rsidTr="001F2A8C">
        <w:trPr>
          <w:gridAfter w:val="1"/>
          <w:wAfter w:w="78" w:type="dxa"/>
          <w:trHeight w:val="300"/>
          <w:jc w:val="center"/>
        </w:trPr>
        <w:tc>
          <w:tcPr>
            <w:tcW w:w="2352" w:type="dxa"/>
            <w:tcBorders>
              <w:top w:val="nil"/>
              <w:left w:val="nil"/>
              <w:bottom w:val="nil"/>
              <w:right w:val="nil"/>
            </w:tcBorders>
            <w:shd w:val="clear" w:color="auto" w:fill="auto"/>
            <w:noWrap/>
            <w:vAlign w:val="bottom"/>
            <w:hideMark/>
          </w:tcPr>
          <w:p w14:paraId="52097B8D"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Blairgowrie</w:t>
            </w:r>
          </w:p>
        </w:tc>
        <w:tc>
          <w:tcPr>
            <w:tcW w:w="1275" w:type="dxa"/>
            <w:tcBorders>
              <w:top w:val="nil"/>
              <w:left w:val="nil"/>
              <w:bottom w:val="nil"/>
              <w:right w:val="nil"/>
            </w:tcBorders>
            <w:shd w:val="clear" w:color="auto" w:fill="auto"/>
            <w:noWrap/>
            <w:vAlign w:val="bottom"/>
            <w:hideMark/>
          </w:tcPr>
          <w:p w14:paraId="50D5B586"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13.0</w:t>
            </w:r>
          </w:p>
        </w:tc>
        <w:tc>
          <w:tcPr>
            <w:tcW w:w="1276" w:type="dxa"/>
            <w:tcBorders>
              <w:top w:val="nil"/>
              <w:left w:val="nil"/>
              <w:bottom w:val="nil"/>
              <w:right w:val="nil"/>
            </w:tcBorders>
            <w:shd w:val="clear" w:color="auto" w:fill="auto"/>
            <w:noWrap/>
            <w:vAlign w:val="bottom"/>
            <w:hideMark/>
          </w:tcPr>
          <w:p w14:paraId="31A1C5B3"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22.0</w:t>
            </w:r>
          </w:p>
        </w:tc>
        <w:tc>
          <w:tcPr>
            <w:tcW w:w="1276" w:type="dxa"/>
            <w:tcBorders>
              <w:top w:val="nil"/>
              <w:left w:val="nil"/>
              <w:bottom w:val="nil"/>
              <w:right w:val="nil"/>
            </w:tcBorders>
            <w:shd w:val="clear" w:color="auto" w:fill="auto"/>
            <w:noWrap/>
            <w:vAlign w:val="bottom"/>
            <w:hideMark/>
          </w:tcPr>
          <w:p w14:paraId="262A2CB6"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13</w:t>
            </w:r>
          </w:p>
        </w:tc>
        <w:tc>
          <w:tcPr>
            <w:tcW w:w="1134" w:type="dxa"/>
            <w:tcBorders>
              <w:top w:val="nil"/>
              <w:left w:val="nil"/>
              <w:bottom w:val="nil"/>
              <w:right w:val="nil"/>
            </w:tcBorders>
            <w:shd w:val="clear" w:color="auto" w:fill="auto"/>
            <w:noWrap/>
            <w:vAlign w:val="bottom"/>
            <w:hideMark/>
          </w:tcPr>
          <w:p w14:paraId="3B01FCF0"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19.0</w:t>
            </w:r>
          </w:p>
        </w:tc>
      </w:tr>
      <w:tr w:rsidR="004407D9" w:rsidRPr="004407D9" w14:paraId="2BE36D57" w14:textId="77777777" w:rsidTr="001F2A8C">
        <w:trPr>
          <w:gridAfter w:val="1"/>
          <w:wAfter w:w="78" w:type="dxa"/>
          <w:trHeight w:val="300"/>
          <w:jc w:val="center"/>
        </w:trPr>
        <w:tc>
          <w:tcPr>
            <w:tcW w:w="2352" w:type="dxa"/>
            <w:tcBorders>
              <w:top w:val="nil"/>
              <w:left w:val="nil"/>
              <w:bottom w:val="nil"/>
              <w:right w:val="nil"/>
            </w:tcBorders>
            <w:shd w:val="clear" w:color="auto" w:fill="auto"/>
            <w:noWrap/>
            <w:vAlign w:val="bottom"/>
            <w:hideMark/>
          </w:tcPr>
          <w:p w14:paraId="080C2282"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 xml:space="preserve">Queenscliff Harbour </w:t>
            </w:r>
          </w:p>
        </w:tc>
        <w:tc>
          <w:tcPr>
            <w:tcW w:w="1275" w:type="dxa"/>
            <w:tcBorders>
              <w:top w:val="nil"/>
              <w:left w:val="nil"/>
              <w:bottom w:val="nil"/>
              <w:right w:val="nil"/>
            </w:tcBorders>
            <w:shd w:val="clear" w:color="auto" w:fill="auto"/>
            <w:noWrap/>
            <w:vAlign w:val="bottom"/>
            <w:hideMark/>
          </w:tcPr>
          <w:p w14:paraId="54947B70"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3.0</w:t>
            </w:r>
          </w:p>
        </w:tc>
        <w:tc>
          <w:tcPr>
            <w:tcW w:w="1276" w:type="dxa"/>
            <w:tcBorders>
              <w:top w:val="nil"/>
              <w:left w:val="nil"/>
              <w:bottom w:val="nil"/>
              <w:right w:val="nil"/>
            </w:tcBorders>
            <w:shd w:val="clear" w:color="auto" w:fill="auto"/>
            <w:noWrap/>
            <w:vAlign w:val="bottom"/>
            <w:hideMark/>
          </w:tcPr>
          <w:p w14:paraId="5F5069F4"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5.0</w:t>
            </w:r>
          </w:p>
        </w:tc>
        <w:tc>
          <w:tcPr>
            <w:tcW w:w="1276" w:type="dxa"/>
            <w:tcBorders>
              <w:top w:val="nil"/>
              <w:left w:val="nil"/>
              <w:bottom w:val="nil"/>
              <w:right w:val="nil"/>
            </w:tcBorders>
            <w:shd w:val="clear" w:color="auto" w:fill="auto"/>
            <w:noWrap/>
            <w:vAlign w:val="bottom"/>
            <w:hideMark/>
          </w:tcPr>
          <w:p w14:paraId="2AFD8F8E"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2</w:t>
            </w:r>
          </w:p>
        </w:tc>
        <w:tc>
          <w:tcPr>
            <w:tcW w:w="1134" w:type="dxa"/>
            <w:tcBorders>
              <w:top w:val="nil"/>
              <w:left w:val="nil"/>
              <w:bottom w:val="nil"/>
              <w:right w:val="nil"/>
            </w:tcBorders>
            <w:shd w:val="clear" w:color="auto" w:fill="auto"/>
            <w:noWrap/>
            <w:vAlign w:val="bottom"/>
            <w:hideMark/>
          </w:tcPr>
          <w:p w14:paraId="5C79133A"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4.0</w:t>
            </w:r>
          </w:p>
        </w:tc>
      </w:tr>
      <w:tr w:rsidR="004407D9" w:rsidRPr="004407D9" w14:paraId="35F8189E" w14:textId="77777777" w:rsidTr="001F2A8C">
        <w:trPr>
          <w:gridAfter w:val="1"/>
          <w:wAfter w:w="78" w:type="dxa"/>
          <w:trHeight w:val="300"/>
          <w:jc w:val="center"/>
        </w:trPr>
        <w:tc>
          <w:tcPr>
            <w:tcW w:w="2352" w:type="dxa"/>
            <w:tcBorders>
              <w:top w:val="nil"/>
              <w:left w:val="nil"/>
              <w:bottom w:val="single" w:sz="4" w:space="0" w:color="auto"/>
              <w:right w:val="nil"/>
            </w:tcBorders>
            <w:shd w:val="clear" w:color="auto" w:fill="auto"/>
            <w:noWrap/>
            <w:vAlign w:val="bottom"/>
            <w:hideMark/>
          </w:tcPr>
          <w:p w14:paraId="4EE67134" w14:textId="77777777" w:rsidR="004407D9" w:rsidRPr="004407D9" w:rsidRDefault="004407D9" w:rsidP="004407D9">
            <w:pPr>
              <w:rPr>
                <w:rFonts w:ascii="Calibri" w:eastAsia="Times New Roman" w:hAnsi="Calibri" w:cs="Times New Roman"/>
                <w:color w:val="000000"/>
                <w:lang w:val="en-AU"/>
              </w:rPr>
            </w:pPr>
            <w:r w:rsidRPr="004407D9">
              <w:rPr>
                <w:rFonts w:ascii="Calibri" w:eastAsia="Times New Roman" w:hAnsi="Calibri" w:cs="Times New Roman"/>
                <w:color w:val="000000"/>
                <w:lang w:val="en-AU"/>
              </w:rPr>
              <w:t>Queenscliff Pier</w:t>
            </w:r>
          </w:p>
        </w:tc>
        <w:tc>
          <w:tcPr>
            <w:tcW w:w="1275" w:type="dxa"/>
            <w:tcBorders>
              <w:top w:val="nil"/>
              <w:left w:val="nil"/>
              <w:bottom w:val="single" w:sz="4" w:space="0" w:color="auto"/>
              <w:right w:val="nil"/>
            </w:tcBorders>
            <w:shd w:val="clear" w:color="auto" w:fill="auto"/>
            <w:noWrap/>
            <w:vAlign w:val="bottom"/>
            <w:hideMark/>
          </w:tcPr>
          <w:p w14:paraId="7991C67B"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0.0</w:t>
            </w:r>
          </w:p>
        </w:tc>
        <w:tc>
          <w:tcPr>
            <w:tcW w:w="1276" w:type="dxa"/>
            <w:tcBorders>
              <w:top w:val="nil"/>
              <w:left w:val="nil"/>
              <w:bottom w:val="single" w:sz="4" w:space="0" w:color="auto"/>
              <w:right w:val="nil"/>
            </w:tcBorders>
            <w:shd w:val="clear" w:color="auto" w:fill="auto"/>
            <w:noWrap/>
            <w:vAlign w:val="bottom"/>
            <w:hideMark/>
          </w:tcPr>
          <w:p w14:paraId="687860C8"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0.0</w:t>
            </w:r>
          </w:p>
        </w:tc>
        <w:tc>
          <w:tcPr>
            <w:tcW w:w="1276" w:type="dxa"/>
            <w:tcBorders>
              <w:top w:val="nil"/>
              <w:left w:val="nil"/>
              <w:bottom w:val="single" w:sz="4" w:space="0" w:color="auto"/>
              <w:right w:val="nil"/>
            </w:tcBorders>
            <w:shd w:val="clear" w:color="auto" w:fill="auto"/>
            <w:noWrap/>
            <w:vAlign w:val="bottom"/>
            <w:hideMark/>
          </w:tcPr>
          <w:p w14:paraId="6D25BB7C"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0</w:t>
            </w:r>
          </w:p>
        </w:tc>
        <w:tc>
          <w:tcPr>
            <w:tcW w:w="1134" w:type="dxa"/>
            <w:tcBorders>
              <w:top w:val="nil"/>
              <w:left w:val="nil"/>
              <w:bottom w:val="single" w:sz="4" w:space="0" w:color="auto"/>
              <w:right w:val="nil"/>
            </w:tcBorders>
            <w:shd w:val="clear" w:color="auto" w:fill="auto"/>
            <w:noWrap/>
            <w:vAlign w:val="bottom"/>
            <w:hideMark/>
          </w:tcPr>
          <w:p w14:paraId="5B96744A" w14:textId="77777777" w:rsidR="004407D9" w:rsidRPr="004407D9" w:rsidRDefault="004407D9" w:rsidP="004407D9">
            <w:pPr>
              <w:jc w:val="center"/>
              <w:rPr>
                <w:rFonts w:ascii="Calibri" w:eastAsia="Times New Roman" w:hAnsi="Calibri" w:cs="Times New Roman"/>
                <w:color w:val="000000"/>
                <w:lang w:val="en-AU"/>
              </w:rPr>
            </w:pPr>
            <w:r w:rsidRPr="004407D9">
              <w:rPr>
                <w:rFonts w:ascii="Calibri" w:eastAsia="Times New Roman" w:hAnsi="Calibri" w:cs="Times New Roman"/>
                <w:color w:val="000000"/>
                <w:lang w:val="en-AU"/>
              </w:rPr>
              <w:t>0</w:t>
            </w:r>
          </w:p>
        </w:tc>
      </w:tr>
    </w:tbl>
    <w:p w14:paraId="7FAC5F3C" w14:textId="77777777" w:rsidR="002D34E1" w:rsidRDefault="002D34E1" w:rsidP="002D34E1">
      <w:r>
        <w:br w:type="page"/>
      </w:r>
    </w:p>
    <w:p w14:paraId="5A4704C7" w14:textId="0446194B" w:rsidR="00D14F13" w:rsidRDefault="00556985" w:rsidP="002751CE">
      <w:pPr>
        <w:widowControl w:val="0"/>
        <w:autoSpaceDE w:val="0"/>
        <w:autoSpaceDN w:val="0"/>
        <w:adjustRightInd w:val="0"/>
        <w:spacing w:line="360" w:lineRule="auto"/>
      </w:pPr>
      <w:r>
        <w:lastRenderedPageBreak/>
        <w:t>Figure 1:</w:t>
      </w:r>
      <w:r w:rsidR="0065730E">
        <w:t xml:space="preserve"> </w:t>
      </w:r>
      <w:r w:rsidR="0065730E" w:rsidRPr="0065730E">
        <w:t xml:space="preserve">Distribution of oxygen </w:t>
      </w:r>
      <w:r w:rsidR="00D14F13">
        <w:t>level</w:t>
      </w:r>
      <w:r w:rsidR="0065730E" w:rsidRPr="0065730E">
        <w:t xml:space="preserve"> across </w:t>
      </w:r>
      <w:r w:rsidR="0065730E">
        <w:t>five different</w:t>
      </w:r>
      <w:r w:rsidR="00D14F13">
        <w:t xml:space="preserve"> marine</w:t>
      </w:r>
      <w:r w:rsidR="0065730E">
        <w:t xml:space="preserve"> sites. A)</w:t>
      </w:r>
      <w:r w:rsidR="0065730E" w:rsidRPr="0065730E">
        <w:t xml:space="preserve"> Box plots show the mean and</w:t>
      </w:r>
      <w:r w:rsidR="0065730E">
        <w:t xml:space="preserve"> </w:t>
      </w:r>
      <w:r w:rsidR="0065730E" w:rsidRPr="0065730E">
        <w:t xml:space="preserve">distribution of oxygen </w:t>
      </w:r>
      <w:r w:rsidR="00D14F13">
        <w:t>level</w:t>
      </w:r>
      <w:r w:rsidR="0065730E" w:rsidRPr="0065730E">
        <w:t xml:space="preserve"> </w:t>
      </w:r>
      <w:r w:rsidR="008C0836">
        <w:t>and the average water flow (cm s</w:t>
      </w:r>
      <w:r w:rsidR="008C0836" w:rsidRPr="008C0836">
        <w:rPr>
          <w:vertAlign w:val="superscript"/>
        </w:rPr>
        <w:t>-1</w:t>
      </w:r>
      <w:r w:rsidR="007F6F2D">
        <w:rPr>
          <w:rFonts w:ascii="MS Gothic" w:eastAsia="MS Gothic" w:hAnsi="MS Gothic"/>
          <w:color w:val="000000"/>
        </w:rPr>
        <w:t xml:space="preserve"> </w:t>
      </w:r>
      <w:r w:rsidR="007F6F2D" w:rsidRPr="007F6F2D">
        <w:t>± SD</w:t>
      </w:r>
      <w:r w:rsidR="008C0836">
        <w:t xml:space="preserve">) </w:t>
      </w:r>
      <w:r w:rsidR="0065730E" w:rsidRPr="0065730E">
        <w:t xml:space="preserve">in </w:t>
      </w:r>
      <w:r w:rsidR="0065730E">
        <w:t xml:space="preserve">marinas and piers. </w:t>
      </w:r>
      <w:r w:rsidR="0065730E" w:rsidRPr="0065730E">
        <w:t>Boxes</w:t>
      </w:r>
      <w:r w:rsidR="007B2F9E">
        <w:t xml:space="preserve"> </w:t>
      </w:r>
      <w:r w:rsidR="0065730E">
        <w:t>r</w:t>
      </w:r>
      <w:r w:rsidR="0065730E" w:rsidRPr="0065730E">
        <w:t xml:space="preserve">epresent data within one standard deviation </w:t>
      </w:r>
      <w:r w:rsidR="0065730E">
        <w:t>and mean.</w:t>
      </w:r>
      <w:r w:rsidR="00955D6C">
        <w:t xml:space="preserve"> Field sites are located according to their average water speed, from slowest to fastest. </w:t>
      </w:r>
      <w:r w:rsidR="0065730E">
        <w:t xml:space="preserve"> W</w:t>
      </w:r>
      <w:r w:rsidR="0065730E" w:rsidRPr="0065730E">
        <w:t>hiskers represent data beyond one standard deviation of the</w:t>
      </w:r>
      <w:r w:rsidR="0065730E">
        <w:t xml:space="preserve"> </w:t>
      </w:r>
      <w:r w:rsidR="0065730E" w:rsidRPr="0065730E">
        <w:t>mean</w:t>
      </w:r>
      <w:r w:rsidR="0065730E">
        <w:t xml:space="preserve">. B, C, D, E and F </w:t>
      </w:r>
      <w:r w:rsidR="007B2F9E">
        <w:t xml:space="preserve">are histograms for frequency distribution of </w:t>
      </w:r>
      <w:r w:rsidR="00D14F13">
        <w:t xml:space="preserve">oxygen levels </w:t>
      </w:r>
      <w:r w:rsidR="007B2F9E">
        <w:t xml:space="preserve">in </w:t>
      </w:r>
      <w:r w:rsidR="004406F4">
        <w:t xml:space="preserve">marinas: B) </w:t>
      </w:r>
      <w:r w:rsidR="007B2F9E">
        <w:t xml:space="preserve">St Kilda, </w:t>
      </w:r>
      <w:r w:rsidR="004406F4">
        <w:t xml:space="preserve">C) </w:t>
      </w:r>
      <w:r w:rsidR="007B2F9E">
        <w:t>Brighton,</w:t>
      </w:r>
      <w:r w:rsidR="004406F4">
        <w:t xml:space="preserve"> D)</w:t>
      </w:r>
      <w:r w:rsidR="007B2F9E">
        <w:t xml:space="preserve"> </w:t>
      </w:r>
      <w:proofErr w:type="spellStart"/>
      <w:r w:rsidR="007B2F9E">
        <w:t>Blairgowrie</w:t>
      </w:r>
      <w:proofErr w:type="spellEnd"/>
      <w:r w:rsidR="007B2F9E">
        <w:t xml:space="preserve">, </w:t>
      </w:r>
      <w:r w:rsidR="004406F4">
        <w:t>E)</w:t>
      </w:r>
      <w:r w:rsidR="007B2F9E">
        <w:t xml:space="preserve"> </w:t>
      </w:r>
      <w:proofErr w:type="spellStart"/>
      <w:r w:rsidR="007B2F9E">
        <w:t>Queenscliff</w:t>
      </w:r>
      <w:proofErr w:type="spellEnd"/>
      <w:r w:rsidR="007B2F9E">
        <w:t xml:space="preserve"> </w:t>
      </w:r>
      <w:proofErr w:type="spellStart"/>
      <w:r w:rsidR="005E418A">
        <w:t>Harbour</w:t>
      </w:r>
      <w:proofErr w:type="spellEnd"/>
      <w:r w:rsidR="005E418A">
        <w:t xml:space="preserve"> </w:t>
      </w:r>
      <w:r w:rsidR="007B2F9E">
        <w:t xml:space="preserve">and </w:t>
      </w:r>
      <w:r w:rsidR="004406F4">
        <w:t xml:space="preserve">F) </w:t>
      </w:r>
      <w:proofErr w:type="spellStart"/>
      <w:r w:rsidR="007B2F9E">
        <w:t>Q</w:t>
      </w:r>
      <w:r w:rsidR="00FC2F5F">
        <w:t>ueenscliff</w:t>
      </w:r>
      <w:proofErr w:type="spellEnd"/>
      <w:r w:rsidR="00FC2F5F">
        <w:t xml:space="preserve"> </w:t>
      </w:r>
      <w:r w:rsidR="005E418A">
        <w:t>Pier</w:t>
      </w:r>
      <w:r w:rsidR="004406F4">
        <w:t xml:space="preserve">. </w:t>
      </w:r>
      <w:r w:rsidR="00FC2F5F">
        <w:t xml:space="preserve"> </w:t>
      </w:r>
      <w:r w:rsidR="00511CF6">
        <w:t xml:space="preserve"> </w:t>
      </w:r>
    </w:p>
    <w:p w14:paraId="4B40F8EE" w14:textId="77777777" w:rsidR="002751CE" w:rsidRDefault="002751CE" w:rsidP="00B36E28">
      <w:pPr>
        <w:widowControl w:val="0"/>
        <w:autoSpaceDE w:val="0"/>
        <w:autoSpaceDN w:val="0"/>
        <w:adjustRightInd w:val="0"/>
      </w:pPr>
    </w:p>
    <w:p w14:paraId="41846DC1" w14:textId="1D7D4B6F" w:rsidR="004406F4" w:rsidRDefault="00260309" w:rsidP="004406F4">
      <w:pPr>
        <w:spacing w:line="360" w:lineRule="auto"/>
      </w:pPr>
      <w:r>
        <w:t>Figure 2:</w:t>
      </w:r>
      <w:r w:rsidR="004406F4" w:rsidRPr="004406F4">
        <w:rPr>
          <w:b/>
        </w:rPr>
        <w:t xml:space="preserve"> </w:t>
      </w:r>
      <w:r w:rsidR="004406F4">
        <w:t xml:space="preserve">Differences in </w:t>
      </w:r>
      <w:r w:rsidR="005F2E9A" w:rsidRPr="000D0260">
        <w:rPr>
          <w:i/>
        </w:rPr>
        <w:t>C</w:t>
      </w:r>
      <w:r w:rsidR="005F2E9A" w:rsidRPr="000D0260">
        <w:rPr>
          <w:i/>
          <w:sz w:val="18"/>
          <w:szCs w:val="18"/>
        </w:rPr>
        <w:t>50%VO</w:t>
      </w:r>
      <w:r w:rsidR="005F2E9A" w:rsidRPr="000D0260">
        <w:rPr>
          <w:i/>
          <w:sz w:val="18"/>
          <w:szCs w:val="18"/>
          <w:vertAlign w:val="subscript"/>
        </w:rPr>
        <w:t>2</w:t>
      </w:r>
      <w:r w:rsidR="005F2E9A" w:rsidRPr="000A780E">
        <w:rPr>
          <w:i/>
          <w:vertAlign w:val="subscript"/>
        </w:rPr>
        <w:t xml:space="preserve"> </w:t>
      </w:r>
      <w:r w:rsidR="004406F4">
        <w:t xml:space="preserve">between: A) species status (native and invasive), and B) between species shape (erect and flat). Each of the 3,000 circles for each category represents an average </w:t>
      </w:r>
      <w:r w:rsidR="004406F4" w:rsidRPr="00E221A6">
        <w:rPr>
          <w:lang w:val="en-AU"/>
        </w:rPr>
        <w:t xml:space="preserve">of </w:t>
      </w:r>
      <w:r w:rsidR="005F2E9A" w:rsidRPr="000D0260">
        <w:rPr>
          <w:i/>
        </w:rPr>
        <w:t>C</w:t>
      </w:r>
      <w:r w:rsidR="005F2E9A" w:rsidRPr="000D0260">
        <w:rPr>
          <w:i/>
          <w:sz w:val="18"/>
          <w:szCs w:val="18"/>
        </w:rPr>
        <w:t>50%VO</w:t>
      </w:r>
      <w:r w:rsidR="005F2E9A" w:rsidRPr="000D0260">
        <w:rPr>
          <w:i/>
          <w:sz w:val="18"/>
          <w:szCs w:val="18"/>
          <w:vertAlign w:val="subscript"/>
        </w:rPr>
        <w:t>2</w:t>
      </w:r>
      <w:r w:rsidR="005F2E9A" w:rsidRPr="000A780E">
        <w:rPr>
          <w:i/>
          <w:vertAlign w:val="subscript"/>
        </w:rPr>
        <w:t xml:space="preserve"> </w:t>
      </w:r>
      <w:r w:rsidR="004406F4">
        <w:t xml:space="preserve">estimated by ANOVA’s using species-specific </w:t>
      </w:r>
      <w:r w:rsidR="004406F4" w:rsidRPr="00E221A6">
        <w:rPr>
          <w:lang w:val="en-AU"/>
        </w:rPr>
        <w:t xml:space="preserve">of </w:t>
      </w:r>
      <w:r w:rsidR="005F2E9A" w:rsidRPr="000D0260">
        <w:rPr>
          <w:i/>
        </w:rPr>
        <w:t>C</w:t>
      </w:r>
      <w:r w:rsidR="005F2E9A" w:rsidRPr="000D0260">
        <w:rPr>
          <w:i/>
          <w:sz w:val="18"/>
          <w:szCs w:val="18"/>
        </w:rPr>
        <w:t>50%VO</w:t>
      </w:r>
      <w:r w:rsidR="005F2E9A" w:rsidRPr="000D0260">
        <w:rPr>
          <w:i/>
          <w:sz w:val="18"/>
          <w:szCs w:val="18"/>
          <w:vertAlign w:val="subscript"/>
        </w:rPr>
        <w:t>2</w:t>
      </w:r>
      <w:r w:rsidR="004406F4" w:rsidRPr="00E221A6">
        <w:rPr>
          <w:lang w:val="en-AU"/>
        </w:rPr>
        <w:t xml:space="preserve"> </w:t>
      </w:r>
      <w:r w:rsidR="004406F4">
        <w:t xml:space="preserve">estimated using a </w:t>
      </w:r>
      <w:proofErr w:type="spellStart"/>
      <w:r w:rsidR="004406F4">
        <w:t>Michaelis-Menten</w:t>
      </w:r>
      <w:proofErr w:type="spellEnd"/>
      <w:r w:rsidR="004406F4">
        <w:t xml:space="preserve"> function in </w:t>
      </w:r>
      <w:r w:rsidR="004406F4">
        <w:rPr>
          <w:i/>
        </w:rPr>
        <w:t>JAGS</w:t>
      </w:r>
      <w:r w:rsidR="004406F4">
        <w:t>.</w:t>
      </w:r>
    </w:p>
    <w:p w14:paraId="246BD434" w14:textId="139AB48F" w:rsidR="002751CE" w:rsidRDefault="002751CE" w:rsidP="00B36E28">
      <w:pPr>
        <w:widowControl w:val="0"/>
        <w:autoSpaceDE w:val="0"/>
        <w:autoSpaceDN w:val="0"/>
        <w:adjustRightInd w:val="0"/>
      </w:pPr>
    </w:p>
    <w:p w14:paraId="22747F86" w14:textId="6DFAB34D" w:rsidR="004406F4" w:rsidRDefault="004406F4" w:rsidP="004406F4">
      <w:pPr>
        <w:spacing w:line="360" w:lineRule="auto"/>
      </w:pPr>
      <w:r>
        <w:t>Figure 3. Differences in</w:t>
      </w:r>
      <w:r w:rsidRPr="004406F4">
        <w:rPr>
          <w:lang w:val="en-AU"/>
        </w:rPr>
        <w:t xml:space="preserve"> </w:t>
      </w:r>
      <w:r w:rsidRPr="00E221A6">
        <w:rPr>
          <w:lang w:val="en-AU"/>
        </w:rPr>
        <w:t xml:space="preserve">of </w:t>
      </w:r>
      <w:r w:rsidR="005F2E9A" w:rsidRPr="000D0260">
        <w:rPr>
          <w:i/>
        </w:rPr>
        <w:t>C</w:t>
      </w:r>
      <w:r w:rsidR="005F2E9A" w:rsidRPr="000D0260">
        <w:rPr>
          <w:i/>
          <w:sz w:val="18"/>
          <w:szCs w:val="18"/>
        </w:rPr>
        <w:t>50%VO</w:t>
      </w:r>
      <w:r w:rsidR="005F2E9A" w:rsidRPr="000D0260">
        <w:rPr>
          <w:i/>
          <w:sz w:val="18"/>
          <w:szCs w:val="18"/>
          <w:vertAlign w:val="subscript"/>
        </w:rPr>
        <w:t>2</w:t>
      </w:r>
      <w:r w:rsidR="005F2E9A" w:rsidRPr="000A780E">
        <w:rPr>
          <w:i/>
          <w:vertAlign w:val="subscript"/>
        </w:rPr>
        <w:t xml:space="preserve"> </w:t>
      </w:r>
      <w:r>
        <w:t xml:space="preserve">between status (native and invasive) for erect species only. Each of the 3,000 circles for each category represents an average </w:t>
      </w:r>
      <w:r w:rsidR="004D1BE1" w:rsidRPr="00E221A6">
        <w:rPr>
          <w:lang w:val="en-AU"/>
        </w:rPr>
        <w:t xml:space="preserve">of </w:t>
      </w:r>
      <w:r w:rsidR="005F2E9A" w:rsidRPr="000D0260">
        <w:rPr>
          <w:i/>
        </w:rPr>
        <w:t>C</w:t>
      </w:r>
      <w:r w:rsidR="005F2E9A" w:rsidRPr="000D0260">
        <w:rPr>
          <w:i/>
          <w:sz w:val="18"/>
          <w:szCs w:val="18"/>
        </w:rPr>
        <w:t>50%VO</w:t>
      </w:r>
      <w:r w:rsidR="005F2E9A" w:rsidRPr="000D0260">
        <w:rPr>
          <w:i/>
          <w:sz w:val="18"/>
          <w:szCs w:val="18"/>
          <w:vertAlign w:val="subscript"/>
        </w:rPr>
        <w:t>2</w:t>
      </w:r>
      <w:r w:rsidR="00805834">
        <w:t xml:space="preserve"> </w:t>
      </w:r>
      <w:r>
        <w:t xml:space="preserve">estimated by ANOVA’s using species-specific </w:t>
      </w:r>
      <w:r w:rsidRPr="00E221A6">
        <w:rPr>
          <w:lang w:val="en-AU"/>
        </w:rPr>
        <w:t xml:space="preserve">of </w:t>
      </w:r>
      <w:r w:rsidR="005F2E9A" w:rsidRPr="000D0260">
        <w:rPr>
          <w:i/>
        </w:rPr>
        <w:t>C</w:t>
      </w:r>
      <w:r w:rsidR="005F2E9A" w:rsidRPr="000D0260">
        <w:rPr>
          <w:i/>
          <w:sz w:val="18"/>
          <w:szCs w:val="18"/>
        </w:rPr>
        <w:t>50%VO</w:t>
      </w:r>
      <w:r w:rsidR="005F2E9A" w:rsidRPr="000D0260">
        <w:rPr>
          <w:i/>
          <w:sz w:val="18"/>
          <w:szCs w:val="18"/>
          <w:vertAlign w:val="subscript"/>
        </w:rPr>
        <w:t>2</w:t>
      </w:r>
      <w:r w:rsidR="005F2E9A" w:rsidRPr="000A780E">
        <w:rPr>
          <w:i/>
          <w:vertAlign w:val="subscript"/>
        </w:rPr>
        <w:t xml:space="preserve"> </w:t>
      </w:r>
      <w:r>
        <w:t xml:space="preserve">estimated using a </w:t>
      </w:r>
      <w:proofErr w:type="spellStart"/>
      <w:r>
        <w:t>Michaelis-Menten</w:t>
      </w:r>
      <w:proofErr w:type="spellEnd"/>
      <w:r>
        <w:t xml:space="preserve"> function in </w:t>
      </w:r>
      <w:r>
        <w:rPr>
          <w:i/>
        </w:rPr>
        <w:t>JAGS</w:t>
      </w:r>
      <w:r>
        <w:t>.</w:t>
      </w:r>
    </w:p>
    <w:p w14:paraId="640DD663" w14:textId="77777777" w:rsidR="002751CE" w:rsidRDefault="002751CE" w:rsidP="00B36E28">
      <w:pPr>
        <w:widowControl w:val="0"/>
        <w:autoSpaceDE w:val="0"/>
        <w:autoSpaceDN w:val="0"/>
        <w:adjustRightInd w:val="0"/>
      </w:pPr>
    </w:p>
    <w:p w14:paraId="4087B5FB" w14:textId="77777777" w:rsidR="002751CE" w:rsidRDefault="002751CE" w:rsidP="00B36E28">
      <w:pPr>
        <w:widowControl w:val="0"/>
        <w:autoSpaceDE w:val="0"/>
        <w:autoSpaceDN w:val="0"/>
        <w:adjustRightInd w:val="0"/>
      </w:pPr>
    </w:p>
    <w:p w14:paraId="3AFF1D95" w14:textId="77777777" w:rsidR="002751CE" w:rsidRDefault="002751CE" w:rsidP="00B36E28">
      <w:pPr>
        <w:widowControl w:val="0"/>
        <w:autoSpaceDE w:val="0"/>
        <w:autoSpaceDN w:val="0"/>
        <w:adjustRightInd w:val="0"/>
      </w:pPr>
    </w:p>
    <w:p w14:paraId="4810ECAE" w14:textId="77777777" w:rsidR="002751CE" w:rsidRDefault="002751CE" w:rsidP="00B36E28">
      <w:pPr>
        <w:widowControl w:val="0"/>
        <w:autoSpaceDE w:val="0"/>
        <w:autoSpaceDN w:val="0"/>
        <w:adjustRightInd w:val="0"/>
      </w:pPr>
    </w:p>
    <w:p w14:paraId="335CF56A" w14:textId="77777777" w:rsidR="002751CE" w:rsidRDefault="002751CE" w:rsidP="00B36E28">
      <w:pPr>
        <w:widowControl w:val="0"/>
        <w:autoSpaceDE w:val="0"/>
        <w:autoSpaceDN w:val="0"/>
        <w:adjustRightInd w:val="0"/>
      </w:pPr>
    </w:p>
    <w:p w14:paraId="6E23C4DB" w14:textId="77777777" w:rsidR="002751CE" w:rsidRDefault="002751CE" w:rsidP="00B36E28">
      <w:pPr>
        <w:widowControl w:val="0"/>
        <w:autoSpaceDE w:val="0"/>
        <w:autoSpaceDN w:val="0"/>
        <w:adjustRightInd w:val="0"/>
      </w:pPr>
    </w:p>
    <w:p w14:paraId="2B1941A6" w14:textId="77777777" w:rsidR="002751CE" w:rsidRDefault="002751CE" w:rsidP="00B36E28">
      <w:pPr>
        <w:widowControl w:val="0"/>
        <w:autoSpaceDE w:val="0"/>
        <w:autoSpaceDN w:val="0"/>
        <w:adjustRightInd w:val="0"/>
      </w:pPr>
    </w:p>
    <w:p w14:paraId="327E05C1" w14:textId="77777777" w:rsidR="002751CE" w:rsidRDefault="002751CE" w:rsidP="00B36E28">
      <w:pPr>
        <w:widowControl w:val="0"/>
        <w:autoSpaceDE w:val="0"/>
        <w:autoSpaceDN w:val="0"/>
        <w:adjustRightInd w:val="0"/>
      </w:pPr>
    </w:p>
    <w:p w14:paraId="53760861" w14:textId="77777777" w:rsidR="002751CE" w:rsidRDefault="002751CE" w:rsidP="00B36E28">
      <w:pPr>
        <w:widowControl w:val="0"/>
        <w:autoSpaceDE w:val="0"/>
        <w:autoSpaceDN w:val="0"/>
        <w:adjustRightInd w:val="0"/>
      </w:pPr>
    </w:p>
    <w:p w14:paraId="77CE3951" w14:textId="77777777" w:rsidR="002751CE" w:rsidRDefault="002751CE" w:rsidP="00B36E28">
      <w:pPr>
        <w:widowControl w:val="0"/>
        <w:autoSpaceDE w:val="0"/>
        <w:autoSpaceDN w:val="0"/>
        <w:adjustRightInd w:val="0"/>
      </w:pPr>
    </w:p>
    <w:p w14:paraId="3E220DC2" w14:textId="77777777" w:rsidR="002751CE" w:rsidRDefault="002751CE" w:rsidP="00B36E28">
      <w:pPr>
        <w:widowControl w:val="0"/>
        <w:autoSpaceDE w:val="0"/>
        <w:autoSpaceDN w:val="0"/>
        <w:adjustRightInd w:val="0"/>
      </w:pPr>
    </w:p>
    <w:p w14:paraId="1F38D737" w14:textId="77777777" w:rsidR="002751CE" w:rsidRDefault="002751CE" w:rsidP="00B36E28">
      <w:pPr>
        <w:widowControl w:val="0"/>
        <w:autoSpaceDE w:val="0"/>
        <w:autoSpaceDN w:val="0"/>
        <w:adjustRightInd w:val="0"/>
      </w:pPr>
    </w:p>
    <w:p w14:paraId="51AA6FA0" w14:textId="77777777" w:rsidR="002751CE" w:rsidRDefault="002751CE" w:rsidP="00B36E28">
      <w:pPr>
        <w:widowControl w:val="0"/>
        <w:autoSpaceDE w:val="0"/>
        <w:autoSpaceDN w:val="0"/>
        <w:adjustRightInd w:val="0"/>
      </w:pPr>
    </w:p>
    <w:p w14:paraId="791E346D" w14:textId="77777777" w:rsidR="002751CE" w:rsidRDefault="002751CE" w:rsidP="00B36E28">
      <w:pPr>
        <w:widowControl w:val="0"/>
        <w:autoSpaceDE w:val="0"/>
        <w:autoSpaceDN w:val="0"/>
        <w:adjustRightInd w:val="0"/>
      </w:pPr>
    </w:p>
    <w:p w14:paraId="5121F41E" w14:textId="77777777" w:rsidR="002751CE" w:rsidRDefault="002751CE" w:rsidP="00B36E28">
      <w:pPr>
        <w:widowControl w:val="0"/>
        <w:autoSpaceDE w:val="0"/>
        <w:autoSpaceDN w:val="0"/>
        <w:adjustRightInd w:val="0"/>
      </w:pPr>
    </w:p>
    <w:p w14:paraId="34E95500" w14:textId="77777777" w:rsidR="002751CE" w:rsidRDefault="002751CE" w:rsidP="00B36E28">
      <w:pPr>
        <w:widowControl w:val="0"/>
        <w:autoSpaceDE w:val="0"/>
        <w:autoSpaceDN w:val="0"/>
        <w:adjustRightInd w:val="0"/>
      </w:pPr>
    </w:p>
    <w:p w14:paraId="70AEAD0C" w14:textId="77777777" w:rsidR="002751CE" w:rsidRDefault="002751CE" w:rsidP="00B36E28">
      <w:pPr>
        <w:widowControl w:val="0"/>
        <w:autoSpaceDE w:val="0"/>
        <w:autoSpaceDN w:val="0"/>
        <w:adjustRightInd w:val="0"/>
      </w:pPr>
    </w:p>
    <w:p w14:paraId="5AF2BF96" w14:textId="77777777" w:rsidR="002751CE" w:rsidRDefault="002751CE" w:rsidP="00B36E28">
      <w:pPr>
        <w:widowControl w:val="0"/>
        <w:autoSpaceDE w:val="0"/>
        <w:autoSpaceDN w:val="0"/>
        <w:adjustRightInd w:val="0"/>
      </w:pPr>
    </w:p>
    <w:p w14:paraId="1742A22B" w14:textId="77777777" w:rsidR="002751CE" w:rsidRDefault="002751CE" w:rsidP="00B36E28">
      <w:pPr>
        <w:widowControl w:val="0"/>
        <w:autoSpaceDE w:val="0"/>
        <w:autoSpaceDN w:val="0"/>
        <w:adjustRightInd w:val="0"/>
      </w:pPr>
    </w:p>
    <w:p w14:paraId="04140D77" w14:textId="77777777" w:rsidR="002751CE" w:rsidRDefault="002751CE" w:rsidP="00B36E28">
      <w:pPr>
        <w:widowControl w:val="0"/>
        <w:autoSpaceDE w:val="0"/>
        <w:autoSpaceDN w:val="0"/>
        <w:adjustRightInd w:val="0"/>
      </w:pPr>
    </w:p>
    <w:p w14:paraId="3941E4BB" w14:textId="6B9359F3" w:rsidR="00106EE4" w:rsidRDefault="00106EE4">
      <w:r>
        <w:br w:type="page"/>
      </w:r>
    </w:p>
    <w:p w14:paraId="2E6C627E" w14:textId="1C2414DD" w:rsidR="002751CE" w:rsidRDefault="002751CE" w:rsidP="00B36E28">
      <w:pPr>
        <w:widowControl w:val="0"/>
        <w:autoSpaceDE w:val="0"/>
        <w:autoSpaceDN w:val="0"/>
        <w:adjustRightInd w:val="0"/>
      </w:pPr>
      <w:r>
        <w:lastRenderedPageBreak/>
        <w:t>Figure 1</w:t>
      </w:r>
    </w:p>
    <w:p w14:paraId="41E996B0" w14:textId="0D795794" w:rsidR="002751CE" w:rsidRDefault="009A766B" w:rsidP="00B36E28">
      <w:pPr>
        <w:widowControl w:val="0"/>
        <w:autoSpaceDE w:val="0"/>
        <w:autoSpaceDN w:val="0"/>
        <w:adjustRightInd w:val="0"/>
      </w:pPr>
      <w:r>
        <w:rPr>
          <w:noProof/>
        </w:rPr>
        <w:drawing>
          <wp:inline distT="0" distB="0" distL="0" distR="0" wp14:anchorId="032190B3" wp14:editId="0531CBB6">
            <wp:extent cx="5518785" cy="7422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jpg"/>
                    <pic:cNvPicPr/>
                  </pic:nvPicPr>
                  <pic:blipFill>
                    <a:blip r:embed="rId8">
                      <a:extLst>
                        <a:ext uri="{28A0092B-C50C-407E-A947-70E740481C1C}">
                          <a14:useLocalDpi xmlns:a14="http://schemas.microsoft.com/office/drawing/2010/main" val="0"/>
                        </a:ext>
                      </a:extLst>
                    </a:blip>
                    <a:stretch>
                      <a:fillRect/>
                    </a:stretch>
                  </pic:blipFill>
                  <pic:spPr>
                    <a:xfrm>
                      <a:off x="0" y="0"/>
                      <a:ext cx="5518785" cy="7422515"/>
                    </a:xfrm>
                    <a:prstGeom prst="rect">
                      <a:avLst/>
                    </a:prstGeom>
                  </pic:spPr>
                </pic:pic>
              </a:graphicData>
            </a:graphic>
          </wp:inline>
        </w:drawing>
      </w:r>
    </w:p>
    <w:p w14:paraId="7149F161" w14:textId="77777777" w:rsidR="002751CE" w:rsidRDefault="002751CE" w:rsidP="00B36E28">
      <w:pPr>
        <w:widowControl w:val="0"/>
        <w:autoSpaceDE w:val="0"/>
        <w:autoSpaceDN w:val="0"/>
        <w:adjustRightInd w:val="0"/>
      </w:pPr>
    </w:p>
    <w:p w14:paraId="32D4682C" w14:textId="75D71420" w:rsidR="009D63DD" w:rsidRDefault="009D63DD">
      <w:r>
        <w:br w:type="page"/>
      </w:r>
    </w:p>
    <w:p w14:paraId="7BD4E899" w14:textId="6A0D5096" w:rsidR="00B23879" w:rsidRDefault="00B23879" w:rsidP="00A92354">
      <w:pPr>
        <w:widowControl w:val="0"/>
        <w:autoSpaceDE w:val="0"/>
        <w:autoSpaceDN w:val="0"/>
        <w:adjustRightInd w:val="0"/>
        <w:spacing w:line="360" w:lineRule="auto"/>
      </w:pPr>
      <w:r>
        <w:lastRenderedPageBreak/>
        <w:t>Figure 2</w:t>
      </w:r>
    </w:p>
    <w:p w14:paraId="669110B6" w14:textId="5D844AC4" w:rsidR="00B36E28" w:rsidRDefault="00B36E28"/>
    <w:p w14:paraId="31CCEF52" w14:textId="0D622524" w:rsidR="0065730E" w:rsidRDefault="004B41B9" w:rsidP="00123254">
      <w:r>
        <w:rPr>
          <w:noProof/>
        </w:rPr>
        <w:drawing>
          <wp:inline distT="0" distB="0" distL="0" distR="0" wp14:anchorId="09377D0B" wp14:editId="0A004FA1">
            <wp:extent cx="5518785" cy="2667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jpg"/>
                    <pic:cNvPicPr/>
                  </pic:nvPicPr>
                  <pic:blipFill>
                    <a:blip r:embed="rId9">
                      <a:extLst>
                        <a:ext uri="{28A0092B-C50C-407E-A947-70E740481C1C}">
                          <a14:useLocalDpi xmlns:a14="http://schemas.microsoft.com/office/drawing/2010/main" val="0"/>
                        </a:ext>
                      </a:extLst>
                    </a:blip>
                    <a:stretch>
                      <a:fillRect/>
                    </a:stretch>
                  </pic:blipFill>
                  <pic:spPr>
                    <a:xfrm>
                      <a:off x="0" y="0"/>
                      <a:ext cx="5518785" cy="2667635"/>
                    </a:xfrm>
                    <a:prstGeom prst="rect">
                      <a:avLst/>
                    </a:prstGeom>
                  </pic:spPr>
                </pic:pic>
              </a:graphicData>
            </a:graphic>
          </wp:inline>
        </w:drawing>
      </w:r>
    </w:p>
    <w:p w14:paraId="4599A770" w14:textId="77777777" w:rsidR="00E95D11" w:rsidRDefault="00E95D11" w:rsidP="00123254"/>
    <w:p w14:paraId="34A22D2A" w14:textId="77777777" w:rsidR="00E95D11" w:rsidRDefault="00E95D11" w:rsidP="00123254"/>
    <w:p w14:paraId="1719D059" w14:textId="77777777" w:rsidR="00B23879" w:rsidRDefault="00B23879"/>
    <w:p w14:paraId="58404EEF" w14:textId="77777777" w:rsidR="00B23879" w:rsidRDefault="00B23879"/>
    <w:p w14:paraId="7DA285AA" w14:textId="77777777" w:rsidR="00B23879" w:rsidRDefault="00B23879"/>
    <w:p w14:paraId="00E46EF9" w14:textId="77777777" w:rsidR="00B23879" w:rsidRDefault="00B23879"/>
    <w:p w14:paraId="24E950DA" w14:textId="77777777" w:rsidR="00B23879" w:rsidRDefault="00B23879"/>
    <w:p w14:paraId="53BC0F49" w14:textId="77777777" w:rsidR="00B23879" w:rsidRDefault="00B23879"/>
    <w:p w14:paraId="5E36D74E" w14:textId="77777777" w:rsidR="00B23879" w:rsidRDefault="00B23879"/>
    <w:p w14:paraId="7AF00CC7" w14:textId="77777777" w:rsidR="00B23879" w:rsidRDefault="00B23879"/>
    <w:p w14:paraId="675B22F1" w14:textId="77777777" w:rsidR="00B23879" w:rsidRDefault="00B23879"/>
    <w:p w14:paraId="17960090" w14:textId="77777777" w:rsidR="00B23879" w:rsidRDefault="00B23879"/>
    <w:p w14:paraId="60F7F926" w14:textId="77777777" w:rsidR="00B23879" w:rsidRDefault="00B23879"/>
    <w:p w14:paraId="3AF31B1E" w14:textId="77777777" w:rsidR="00B23879" w:rsidRDefault="00B23879"/>
    <w:p w14:paraId="44EE5E09" w14:textId="77777777" w:rsidR="00B23879" w:rsidRDefault="00B23879"/>
    <w:p w14:paraId="26FF1A83" w14:textId="77777777" w:rsidR="00B23879" w:rsidRDefault="00B23879"/>
    <w:p w14:paraId="446EA6FC" w14:textId="77777777" w:rsidR="00B23879" w:rsidRDefault="00B23879"/>
    <w:p w14:paraId="492C0B80" w14:textId="77777777" w:rsidR="00B23879" w:rsidRDefault="00B23879"/>
    <w:p w14:paraId="0D65AFAA" w14:textId="77777777" w:rsidR="00B23879" w:rsidRDefault="00B23879"/>
    <w:p w14:paraId="5315BA9C" w14:textId="77777777" w:rsidR="00B23879" w:rsidRDefault="00B23879"/>
    <w:p w14:paraId="4AEFD7E9" w14:textId="77777777" w:rsidR="00B23879" w:rsidRDefault="00B23879"/>
    <w:p w14:paraId="1883556F" w14:textId="77777777" w:rsidR="00B23879" w:rsidRDefault="00B23879"/>
    <w:p w14:paraId="3161CA2E" w14:textId="77777777" w:rsidR="00B23879" w:rsidRDefault="00B23879"/>
    <w:p w14:paraId="64B01816" w14:textId="77777777" w:rsidR="00B23879" w:rsidRDefault="00B23879"/>
    <w:p w14:paraId="0EDEB724" w14:textId="77777777" w:rsidR="00B23879" w:rsidRDefault="00B23879"/>
    <w:p w14:paraId="0631486A" w14:textId="77777777" w:rsidR="00B23879" w:rsidRDefault="00B23879"/>
    <w:p w14:paraId="7540E639" w14:textId="77777777" w:rsidR="00B23879" w:rsidRDefault="00B23879"/>
    <w:p w14:paraId="49A9E69A" w14:textId="77777777" w:rsidR="00B23879" w:rsidRDefault="00B23879"/>
    <w:p w14:paraId="197F963B" w14:textId="77777777" w:rsidR="00B23879" w:rsidRDefault="00B23879"/>
    <w:p w14:paraId="7758515E" w14:textId="77777777" w:rsidR="00B23879" w:rsidRDefault="00B23879"/>
    <w:p w14:paraId="6504BD0F" w14:textId="77777777" w:rsidR="00B23879" w:rsidRDefault="00B23879"/>
    <w:p w14:paraId="143B7B2C" w14:textId="77777777" w:rsidR="00B23879" w:rsidRDefault="00B23879"/>
    <w:p w14:paraId="63D018BC" w14:textId="77777777" w:rsidR="00B23879" w:rsidRDefault="00B23879">
      <w:r>
        <w:lastRenderedPageBreak/>
        <w:t>Figure 3</w:t>
      </w:r>
    </w:p>
    <w:p w14:paraId="20611779" w14:textId="77777777" w:rsidR="002601C2" w:rsidRDefault="002601C2" w:rsidP="002601C2">
      <w:pPr>
        <w:jc w:val="center"/>
      </w:pPr>
    </w:p>
    <w:p w14:paraId="5D69269D" w14:textId="033EF720" w:rsidR="00425B47" w:rsidRDefault="004B41B9">
      <w:r>
        <w:rPr>
          <w:noProof/>
        </w:rPr>
        <w:drawing>
          <wp:inline distT="0" distB="0" distL="0" distR="0" wp14:anchorId="219B3263" wp14:editId="4FABD98D">
            <wp:extent cx="4087368" cy="363778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10">
                      <a:extLst>
                        <a:ext uri="{28A0092B-C50C-407E-A947-70E740481C1C}">
                          <a14:useLocalDpi xmlns:a14="http://schemas.microsoft.com/office/drawing/2010/main" val="0"/>
                        </a:ext>
                      </a:extLst>
                    </a:blip>
                    <a:stretch>
                      <a:fillRect/>
                    </a:stretch>
                  </pic:blipFill>
                  <pic:spPr>
                    <a:xfrm>
                      <a:off x="0" y="0"/>
                      <a:ext cx="4087368" cy="3637788"/>
                    </a:xfrm>
                    <a:prstGeom prst="rect">
                      <a:avLst/>
                    </a:prstGeom>
                  </pic:spPr>
                </pic:pic>
              </a:graphicData>
            </a:graphic>
          </wp:inline>
        </w:drawing>
      </w:r>
    </w:p>
    <w:p w14:paraId="68A3C4CB" w14:textId="77777777" w:rsidR="00425B47" w:rsidRDefault="00425B47"/>
    <w:p w14:paraId="3FB77531" w14:textId="2A148BCA" w:rsidR="001809E2" w:rsidRDefault="001809E2">
      <w:r>
        <w:br w:type="page"/>
      </w:r>
    </w:p>
    <w:p w14:paraId="4C09FA60" w14:textId="7C9258E6" w:rsidR="00BC3160" w:rsidRPr="008C3153" w:rsidRDefault="00BC3160" w:rsidP="00A92354">
      <w:pPr>
        <w:spacing w:line="360" w:lineRule="auto"/>
      </w:pPr>
      <w:r w:rsidRPr="00FA0307">
        <w:rPr>
          <w:b/>
        </w:rPr>
        <w:lastRenderedPageBreak/>
        <w:t>References</w:t>
      </w:r>
    </w:p>
    <w:p w14:paraId="39881C90" w14:textId="77777777" w:rsidR="00671703" w:rsidRPr="00671703" w:rsidRDefault="00BC3160" w:rsidP="00671703">
      <w:pPr>
        <w:ind w:left="720" w:hanging="720"/>
        <w:rPr>
          <w:rFonts w:ascii="Cambria" w:hAnsi="Cambria"/>
          <w:noProof/>
        </w:rPr>
      </w:pPr>
      <w:r>
        <w:fldChar w:fldCharType="begin"/>
      </w:r>
      <w:r>
        <w:instrText xml:space="preserve"> ADDIN EN.REFLIST </w:instrText>
      </w:r>
      <w:r>
        <w:fldChar w:fldCharType="separate"/>
      </w:r>
      <w:bookmarkStart w:id="63" w:name="_ENREF_1"/>
      <w:r w:rsidR="00671703" w:rsidRPr="00671703">
        <w:rPr>
          <w:rFonts w:ascii="Cambria" w:hAnsi="Cambria"/>
          <w:noProof/>
        </w:rPr>
        <w:t xml:space="preserve">Andow, D. A., P. M. Kareiva, S. A. Levin, and A. Okubo. 1990. SPREAD OF INVADING ORGANISMS. Landscape Ecology </w:t>
      </w:r>
      <w:r w:rsidR="00671703" w:rsidRPr="00671703">
        <w:rPr>
          <w:rFonts w:ascii="Cambria" w:hAnsi="Cambria"/>
          <w:b/>
          <w:noProof/>
        </w:rPr>
        <w:t>4</w:t>
      </w:r>
      <w:r w:rsidR="00671703" w:rsidRPr="00671703">
        <w:rPr>
          <w:rFonts w:ascii="Cambria" w:hAnsi="Cambria"/>
          <w:noProof/>
        </w:rPr>
        <w:t>:177-188.</w:t>
      </w:r>
      <w:bookmarkEnd w:id="63"/>
    </w:p>
    <w:p w14:paraId="24C21865" w14:textId="77777777" w:rsidR="00671703" w:rsidRPr="00671703" w:rsidRDefault="00671703" w:rsidP="00671703">
      <w:pPr>
        <w:ind w:left="720" w:hanging="720"/>
        <w:rPr>
          <w:rFonts w:ascii="Cambria" w:hAnsi="Cambria"/>
          <w:noProof/>
        </w:rPr>
      </w:pPr>
      <w:bookmarkStart w:id="64" w:name="_ENREF_2"/>
      <w:r w:rsidRPr="00671703">
        <w:rPr>
          <w:rFonts w:ascii="Cambria" w:hAnsi="Cambria"/>
          <w:noProof/>
        </w:rPr>
        <w:t xml:space="preserve">Arim, M., S. R. Abades, P. E. Neill, M. Lima, and P. A. Marquet. 2006. Spread dynamics of invasive species. Proceedings of the National Academy of Sciences of the United States of America </w:t>
      </w:r>
      <w:r w:rsidRPr="00671703">
        <w:rPr>
          <w:rFonts w:ascii="Cambria" w:hAnsi="Cambria"/>
          <w:b/>
          <w:noProof/>
        </w:rPr>
        <w:t>103</w:t>
      </w:r>
      <w:r w:rsidRPr="00671703">
        <w:rPr>
          <w:rFonts w:ascii="Cambria" w:hAnsi="Cambria"/>
          <w:noProof/>
        </w:rPr>
        <w:t>:374-378.</w:t>
      </w:r>
      <w:bookmarkEnd w:id="64"/>
    </w:p>
    <w:p w14:paraId="2B5ABC62" w14:textId="77777777" w:rsidR="00671703" w:rsidRPr="00671703" w:rsidRDefault="00671703" w:rsidP="00671703">
      <w:pPr>
        <w:ind w:left="720" w:hanging="720"/>
        <w:rPr>
          <w:rFonts w:ascii="Cambria" w:hAnsi="Cambria"/>
          <w:noProof/>
        </w:rPr>
      </w:pPr>
      <w:bookmarkStart w:id="65" w:name="_ENREF_3"/>
      <w:r w:rsidRPr="00671703">
        <w:rPr>
          <w:rFonts w:ascii="Cambria" w:hAnsi="Cambria"/>
          <w:noProof/>
        </w:rPr>
        <w:t xml:space="preserve">Armstrong, W., T. Webb, M. Darwent, and P. M. Beckett. 2009. Measuring and interpreting respiratory critical oxygen pressures in roots. Annals of Botany </w:t>
      </w:r>
      <w:r w:rsidRPr="00671703">
        <w:rPr>
          <w:rFonts w:ascii="Cambria" w:hAnsi="Cambria"/>
          <w:b/>
          <w:noProof/>
        </w:rPr>
        <w:t>103</w:t>
      </w:r>
      <w:r w:rsidRPr="00671703">
        <w:rPr>
          <w:rFonts w:ascii="Cambria" w:hAnsi="Cambria"/>
          <w:noProof/>
        </w:rPr>
        <w:t>:281-293.</w:t>
      </w:r>
      <w:bookmarkEnd w:id="65"/>
    </w:p>
    <w:p w14:paraId="6B55EB99" w14:textId="77777777" w:rsidR="00671703" w:rsidRPr="00671703" w:rsidRDefault="00671703" w:rsidP="00671703">
      <w:pPr>
        <w:ind w:left="720" w:hanging="720"/>
        <w:rPr>
          <w:rFonts w:ascii="Cambria" w:hAnsi="Cambria"/>
          <w:noProof/>
        </w:rPr>
      </w:pPr>
      <w:bookmarkStart w:id="66" w:name="_ENREF_4"/>
      <w:r w:rsidRPr="00671703">
        <w:rPr>
          <w:rFonts w:ascii="Cambria" w:hAnsi="Cambria"/>
          <w:noProof/>
        </w:rPr>
        <w:t xml:space="preserve">Bulleri, F. and L. Airoldi. 2005. Artificial marine structures facilitate the spread of a non-indigenous green alga, Codium fragile ssp. tomentosoides, in the north Adriatic Sea. Journal of Applied Ecology </w:t>
      </w:r>
      <w:r w:rsidRPr="00671703">
        <w:rPr>
          <w:rFonts w:ascii="Cambria" w:hAnsi="Cambria"/>
          <w:b/>
          <w:noProof/>
        </w:rPr>
        <w:t>42</w:t>
      </w:r>
      <w:r w:rsidRPr="00671703">
        <w:rPr>
          <w:rFonts w:ascii="Cambria" w:hAnsi="Cambria"/>
          <w:noProof/>
        </w:rPr>
        <w:t>:1063-1072.</w:t>
      </w:r>
      <w:bookmarkEnd w:id="66"/>
    </w:p>
    <w:p w14:paraId="76FB2295" w14:textId="77777777" w:rsidR="00671703" w:rsidRPr="00671703" w:rsidRDefault="00671703" w:rsidP="00671703">
      <w:pPr>
        <w:ind w:left="720" w:hanging="720"/>
        <w:rPr>
          <w:rFonts w:ascii="Cambria" w:hAnsi="Cambria"/>
          <w:noProof/>
        </w:rPr>
      </w:pPr>
      <w:bookmarkStart w:id="67" w:name="_ENREF_5"/>
      <w:r w:rsidRPr="00671703">
        <w:rPr>
          <w:rFonts w:ascii="Cambria" w:hAnsi="Cambria"/>
          <w:noProof/>
        </w:rPr>
        <w:t xml:space="preserve">Chesson, P. 2000. General theory of competitive coexistence in spatially-varying environments. Theoretical Population Biology </w:t>
      </w:r>
      <w:r w:rsidRPr="00671703">
        <w:rPr>
          <w:rFonts w:ascii="Cambria" w:hAnsi="Cambria"/>
          <w:b/>
          <w:noProof/>
        </w:rPr>
        <w:t>58</w:t>
      </w:r>
      <w:r w:rsidRPr="00671703">
        <w:rPr>
          <w:rFonts w:ascii="Cambria" w:hAnsi="Cambria"/>
          <w:noProof/>
        </w:rPr>
        <w:t>:211-237.</w:t>
      </w:r>
      <w:bookmarkEnd w:id="67"/>
    </w:p>
    <w:p w14:paraId="660DCBDE" w14:textId="77777777" w:rsidR="00671703" w:rsidRPr="00671703" w:rsidRDefault="00671703" w:rsidP="00671703">
      <w:pPr>
        <w:ind w:left="720" w:hanging="720"/>
        <w:rPr>
          <w:rFonts w:ascii="Cambria" w:hAnsi="Cambria"/>
          <w:noProof/>
        </w:rPr>
      </w:pPr>
      <w:bookmarkStart w:id="68" w:name="_ENREF_6"/>
      <w:r w:rsidRPr="00671703">
        <w:rPr>
          <w:rFonts w:ascii="Cambria" w:hAnsi="Cambria"/>
          <w:noProof/>
        </w:rPr>
        <w:t xml:space="preserve">Clark, G. F. and E. L. Johnston. 2005. Manipulating larval supply in the field: a controlled study of marine invasibility. Marine Ecology-Progress Series </w:t>
      </w:r>
      <w:r w:rsidRPr="00671703">
        <w:rPr>
          <w:rFonts w:ascii="Cambria" w:hAnsi="Cambria"/>
          <w:b/>
          <w:noProof/>
        </w:rPr>
        <w:t>298</w:t>
      </w:r>
      <w:r w:rsidRPr="00671703">
        <w:rPr>
          <w:rFonts w:ascii="Cambria" w:hAnsi="Cambria"/>
          <w:noProof/>
        </w:rPr>
        <w:t>:9-19.</w:t>
      </w:r>
      <w:bookmarkEnd w:id="68"/>
    </w:p>
    <w:p w14:paraId="6BCE08A1" w14:textId="77777777" w:rsidR="00671703" w:rsidRPr="00671703" w:rsidRDefault="00671703" w:rsidP="00671703">
      <w:pPr>
        <w:ind w:left="720" w:hanging="720"/>
        <w:rPr>
          <w:rFonts w:ascii="Cambria" w:hAnsi="Cambria"/>
          <w:noProof/>
        </w:rPr>
      </w:pPr>
      <w:bookmarkStart w:id="69" w:name="_ENREF_7"/>
      <w:r w:rsidRPr="00671703">
        <w:rPr>
          <w:rFonts w:ascii="Cambria" w:hAnsi="Cambria"/>
          <w:noProof/>
        </w:rPr>
        <w:t xml:space="preserve">Crawley, M. J., H. Kornberg, J. H. Lawton, M. B. Usher, R. Southwood, R. J. O'Connor, and A. Gibbs. 1986. The Population Biology of Invaders [and Discussion]. Philosophical Transactions of the Royal Society of London. B, Biological Sciences </w:t>
      </w:r>
      <w:r w:rsidRPr="00671703">
        <w:rPr>
          <w:rFonts w:ascii="Cambria" w:hAnsi="Cambria"/>
          <w:b/>
          <w:noProof/>
        </w:rPr>
        <w:t>314</w:t>
      </w:r>
      <w:r w:rsidRPr="00671703">
        <w:rPr>
          <w:rFonts w:ascii="Cambria" w:hAnsi="Cambria"/>
          <w:noProof/>
        </w:rPr>
        <w:t>:711-731.</w:t>
      </w:r>
      <w:bookmarkEnd w:id="69"/>
    </w:p>
    <w:p w14:paraId="7ACAF203" w14:textId="77777777" w:rsidR="00671703" w:rsidRPr="00671703" w:rsidRDefault="00671703" w:rsidP="00671703">
      <w:pPr>
        <w:ind w:left="720" w:hanging="720"/>
        <w:rPr>
          <w:rFonts w:ascii="Cambria" w:hAnsi="Cambria"/>
          <w:noProof/>
        </w:rPr>
      </w:pPr>
      <w:bookmarkStart w:id="70" w:name="_ENREF_8"/>
      <w:r w:rsidRPr="00671703">
        <w:rPr>
          <w:rFonts w:ascii="Cambria" w:hAnsi="Cambria"/>
          <w:noProof/>
        </w:rPr>
        <w:t xml:space="preserve">Cullis, J. D. S., C. A. Gillis, M. L. Bothwell, C. Kilroy, A. Packman, and M. Hassan. 2012. A conceptual model for the blooming behavior and persistence of the benthic mat-forming diatom Didymosphenia geminata in oligotrophic streams. Journal of Geophysical Research-Biogeosciences </w:t>
      </w:r>
      <w:r w:rsidRPr="00671703">
        <w:rPr>
          <w:rFonts w:ascii="Cambria" w:hAnsi="Cambria"/>
          <w:b/>
          <w:noProof/>
        </w:rPr>
        <w:t>117</w:t>
      </w:r>
      <w:r w:rsidRPr="00671703">
        <w:rPr>
          <w:rFonts w:ascii="Cambria" w:hAnsi="Cambria"/>
          <w:noProof/>
        </w:rPr>
        <w:t>.</w:t>
      </w:r>
      <w:bookmarkEnd w:id="70"/>
    </w:p>
    <w:p w14:paraId="3B98A633" w14:textId="77777777" w:rsidR="00671703" w:rsidRPr="00671703" w:rsidRDefault="00671703" w:rsidP="00671703">
      <w:pPr>
        <w:ind w:left="720" w:hanging="720"/>
        <w:rPr>
          <w:rFonts w:ascii="Cambria" w:hAnsi="Cambria"/>
          <w:noProof/>
        </w:rPr>
      </w:pPr>
      <w:bookmarkStart w:id="71" w:name="_ENREF_9"/>
      <w:r w:rsidRPr="00671703">
        <w:rPr>
          <w:rFonts w:ascii="Cambria" w:hAnsi="Cambria"/>
          <w:noProof/>
        </w:rPr>
        <w:t xml:space="preserve">Dafforn, K. A., T. M. Glasby, and E. L. Johnston. 2009a. Links between estuarine condition and spatial distributions of marine invaders. Diversity and Distributions </w:t>
      </w:r>
      <w:r w:rsidRPr="00671703">
        <w:rPr>
          <w:rFonts w:ascii="Cambria" w:hAnsi="Cambria"/>
          <w:b/>
          <w:noProof/>
        </w:rPr>
        <w:t>15</w:t>
      </w:r>
      <w:r w:rsidRPr="00671703">
        <w:rPr>
          <w:rFonts w:ascii="Cambria" w:hAnsi="Cambria"/>
          <w:noProof/>
        </w:rPr>
        <w:t>:807-821.</w:t>
      </w:r>
      <w:bookmarkEnd w:id="71"/>
    </w:p>
    <w:p w14:paraId="763FE77A" w14:textId="77777777" w:rsidR="00671703" w:rsidRPr="00671703" w:rsidRDefault="00671703" w:rsidP="00671703">
      <w:pPr>
        <w:ind w:left="720" w:hanging="720"/>
        <w:rPr>
          <w:rFonts w:ascii="Cambria" w:hAnsi="Cambria"/>
          <w:noProof/>
        </w:rPr>
      </w:pPr>
      <w:bookmarkStart w:id="72" w:name="_ENREF_10"/>
      <w:r w:rsidRPr="00671703">
        <w:rPr>
          <w:rFonts w:ascii="Cambria" w:hAnsi="Cambria"/>
          <w:noProof/>
        </w:rPr>
        <w:t xml:space="preserve">Dafforn, K. A., E. L. Johnston, and T. M. Glasby. 2009b. Shallow moving structures promote marine invader dominance. Biofouling </w:t>
      </w:r>
      <w:r w:rsidRPr="00671703">
        <w:rPr>
          <w:rFonts w:ascii="Cambria" w:hAnsi="Cambria"/>
          <w:b/>
          <w:noProof/>
        </w:rPr>
        <w:t>25</w:t>
      </w:r>
      <w:r w:rsidRPr="00671703">
        <w:rPr>
          <w:rFonts w:ascii="Cambria" w:hAnsi="Cambria"/>
          <w:noProof/>
        </w:rPr>
        <w:t>:277-287.</w:t>
      </w:r>
      <w:bookmarkEnd w:id="72"/>
    </w:p>
    <w:p w14:paraId="245763E5" w14:textId="77777777" w:rsidR="00671703" w:rsidRPr="00671703" w:rsidRDefault="00671703" w:rsidP="00671703">
      <w:pPr>
        <w:ind w:left="720" w:hanging="720"/>
        <w:rPr>
          <w:rFonts w:ascii="Cambria" w:hAnsi="Cambria"/>
          <w:noProof/>
        </w:rPr>
      </w:pPr>
      <w:bookmarkStart w:id="73" w:name="_ENREF_11"/>
      <w:r w:rsidRPr="00671703">
        <w:rPr>
          <w:rFonts w:ascii="Cambria" w:hAnsi="Cambria"/>
          <w:noProof/>
        </w:rPr>
        <w:t xml:space="preserve">Davies, K. F., P. Chesson, S. Harrison, B. D. Inouye, B. A. Melbourne, and K. J. Rice. 2005. Spatial heterogeneity explains the scale dependence of the native-exotic diversity relationship. Ecology </w:t>
      </w:r>
      <w:r w:rsidRPr="00671703">
        <w:rPr>
          <w:rFonts w:ascii="Cambria" w:hAnsi="Cambria"/>
          <w:b/>
          <w:noProof/>
        </w:rPr>
        <w:t>86</w:t>
      </w:r>
      <w:r w:rsidRPr="00671703">
        <w:rPr>
          <w:rFonts w:ascii="Cambria" w:hAnsi="Cambria"/>
          <w:noProof/>
        </w:rPr>
        <w:t>:1602-1610.</w:t>
      </w:r>
      <w:bookmarkEnd w:id="73"/>
    </w:p>
    <w:p w14:paraId="6482E75F" w14:textId="77777777" w:rsidR="00671703" w:rsidRPr="00671703" w:rsidRDefault="00671703" w:rsidP="00671703">
      <w:pPr>
        <w:ind w:left="720" w:hanging="720"/>
        <w:rPr>
          <w:rFonts w:ascii="Cambria" w:hAnsi="Cambria"/>
          <w:noProof/>
        </w:rPr>
      </w:pPr>
      <w:bookmarkStart w:id="74" w:name="_ENREF_12"/>
      <w:r w:rsidRPr="00671703">
        <w:rPr>
          <w:rFonts w:ascii="Cambria" w:hAnsi="Cambria"/>
          <w:noProof/>
        </w:rPr>
        <w:t xml:space="preserve">Davis, M. A. 2003. Biotic globalization: Does competition from introduced species threaten biodiversity? Bioscience </w:t>
      </w:r>
      <w:r w:rsidRPr="00671703">
        <w:rPr>
          <w:rFonts w:ascii="Cambria" w:hAnsi="Cambria"/>
          <w:b/>
          <w:noProof/>
        </w:rPr>
        <w:t>53</w:t>
      </w:r>
      <w:r w:rsidRPr="00671703">
        <w:rPr>
          <w:rFonts w:ascii="Cambria" w:hAnsi="Cambria"/>
          <w:noProof/>
        </w:rPr>
        <w:t>:481-489.</w:t>
      </w:r>
      <w:bookmarkEnd w:id="74"/>
    </w:p>
    <w:p w14:paraId="4A081A23" w14:textId="77777777" w:rsidR="00671703" w:rsidRPr="00671703" w:rsidRDefault="00671703" w:rsidP="00671703">
      <w:pPr>
        <w:ind w:left="720" w:hanging="720"/>
        <w:rPr>
          <w:rFonts w:ascii="Cambria" w:hAnsi="Cambria"/>
          <w:noProof/>
        </w:rPr>
      </w:pPr>
      <w:bookmarkStart w:id="75" w:name="_ENREF_13"/>
      <w:r w:rsidRPr="00671703">
        <w:rPr>
          <w:rFonts w:ascii="Cambria" w:hAnsi="Cambria"/>
          <w:noProof/>
        </w:rPr>
        <w:t xml:space="preserve">Dodds, L. A., J. M. Roberts, A. C. Taylor, and F. Marubini. 2007. Metabolic tolerance of the cold-water coral Lophelia pertusa (Scleractinia) to temperature and dissolved oxygen change. Journal of Experimental Marine Biology and Ecology </w:t>
      </w:r>
      <w:r w:rsidRPr="00671703">
        <w:rPr>
          <w:rFonts w:ascii="Cambria" w:hAnsi="Cambria"/>
          <w:b/>
          <w:noProof/>
        </w:rPr>
        <w:t>349</w:t>
      </w:r>
      <w:r w:rsidRPr="00671703">
        <w:rPr>
          <w:rFonts w:ascii="Cambria" w:hAnsi="Cambria"/>
          <w:noProof/>
        </w:rPr>
        <w:t>:205-214.</w:t>
      </w:r>
      <w:bookmarkEnd w:id="75"/>
    </w:p>
    <w:p w14:paraId="0069814C" w14:textId="77777777" w:rsidR="00671703" w:rsidRPr="00671703" w:rsidRDefault="00671703" w:rsidP="00671703">
      <w:pPr>
        <w:ind w:left="720" w:hanging="720"/>
        <w:rPr>
          <w:rFonts w:ascii="Cambria" w:hAnsi="Cambria"/>
          <w:noProof/>
        </w:rPr>
      </w:pPr>
      <w:bookmarkStart w:id="76" w:name="_ENREF_14"/>
      <w:r w:rsidRPr="00671703">
        <w:rPr>
          <w:rFonts w:ascii="Cambria" w:hAnsi="Cambria"/>
          <w:noProof/>
        </w:rPr>
        <w:t xml:space="preserve">Erfmeier, A., L. Hantsch, and H. Bruelheide. 2013. The Role of Propagule Pressure, Genetic Diversity and Microsite Availability for Senecio vernalis Invasion. Plos One </w:t>
      </w:r>
      <w:r w:rsidRPr="00671703">
        <w:rPr>
          <w:rFonts w:ascii="Cambria" w:hAnsi="Cambria"/>
          <w:b/>
          <w:noProof/>
        </w:rPr>
        <w:t>8</w:t>
      </w:r>
      <w:r w:rsidRPr="00671703">
        <w:rPr>
          <w:rFonts w:ascii="Cambria" w:hAnsi="Cambria"/>
          <w:noProof/>
        </w:rPr>
        <w:t>.</w:t>
      </w:r>
      <w:bookmarkEnd w:id="76"/>
    </w:p>
    <w:p w14:paraId="40BB4216" w14:textId="77777777" w:rsidR="00671703" w:rsidRPr="00671703" w:rsidRDefault="00671703" w:rsidP="00671703">
      <w:pPr>
        <w:ind w:left="720" w:hanging="720"/>
        <w:rPr>
          <w:rFonts w:ascii="Cambria" w:hAnsi="Cambria"/>
          <w:noProof/>
        </w:rPr>
      </w:pPr>
      <w:bookmarkStart w:id="77" w:name="_ENREF_15"/>
      <w:r w:rsidRPr="00671703">
        <w:rPr>
          <w:rFonts w:ascii="Cambria" w:hAnsi="Cambria"/>
          <w:noProof/>
        </w:rPr>
        <w:t xml:space="preserve">Ferguson, N., C. R. White, and D. J. Marshall. 2013. Competition in benthic marine invertebrates: the unrecognized role of exploitative competition for oxygen. Ecology </w:t>
      </w:r>
      <w:r w:rsidRPr="00671703">
        <w:rPr>
          <w:rFonts w:ascii="Cambria" w:hAnsi="Cambria"/>
          <w:b/>
          <w:noProof/>
        </w:rPr>
        <w:t>94</w:t>
      </w:r>
      <w:r w:rsidRPr="00671703">
        <w:rPr>
          <w:rFonts w:ascii="Cambria" w:hAnsi="Cambria"/>
          <w:noProof/>
        </w:rPr>
        <w:t>:126-135.</w:t>
      </w:r>
      <w:bookmarkEnd w:id="77"/>
    </w:p>
    <w:p w14:paraId="26EFB88D" w14:textId="77777777" w:rsidR="00671703" w:rsidRPr="00671703" w:rsidRDefault="00671703" w:rsidP="00671703">
      <w:pPr>
        <w:ind w:left="720" w:hanging="720"/>
        <w:rPr>
          <w:rFonts w:ascii="Cambria" w:hAnsi="Cambria"/>
          <w:noProof/>
        </w:rPr>
      </w:pPr>
      <w:bookmarkStart w:id="78" w:name="_ENREF_16"/>
      <w:r w:rsidRPr="00671703">
        <w:rPr>
          <w:rFonts w:ascii="Cambria" w:hAnsi="Cambria"/>
          <w:noProof/>
        </w:rPr>
        <w:t xml:space="preserve">Floerl, O. and G. J. Inglis. 2005. Starting the invasion pathway: the interaction between source populations and human transport vectors. Biological Invasions </w:t>
      </w:r>
      <w:r w:rsidRPr="00671703">
        <w:rPr>
          <w:rFonts w:ascii="Cambria" w:hAnsi="Cambria"/>
          <w:b/>
          <w:noProof/>
        </w:rPr>
        <w:t>7</w:t>
      </w:r>
      <w:r w:rsidRPr="00671703">
        <w:rPr>
          <w:rFonts w:ascii="Cambria" w:hAnsi="Cambria"/>
          <w:noProof/>
        </w:rPr>
        <w:t>:589-606.</w:t>
      </w:r>
      <w:bookmarkEnd w:id="78"/>
    </w:p>
    <w:p w14:paraId="2320C9FF" w14:textId="77777777" w:rsidR="00671703" w:rsidRPr="00671703" w:rsidRDefault="00671703" w:rsidP="00671703">
      <w:pPr>
        <w:ind w:left="720" w:hanging="720"/>
        <w:rPr>
          <w:rFonts w:ascii="Cambria" w:hAnsi="Cambria"/>
          <w:noProof/>
        </w:rPr>
      </w:pPr>
      <w:bookmarkStart w:id="79" w:name="_ENREF_17"/>
      <w:r w:rsidRPr="00671703">
        <w:rPr>
          <w:rFonts w:ascii="Cambria" w:hAnsi="Cambria"/>
          <w:noProof/>
        </w:rPr>
        <w:lastRenderedPageBreak/>
        <w:t xml:space="preserve">Gardella, D. J. and P. J. Edmunds. 1999. The oxygen microenvironment adjacent to the tissue of the scleractinian Dichocoenia stokesii and its effects on symbiont metabolism. Marine Biology </w:t>
      </w:r>
      <w:r w:rsidRPr="00671703">
        <w:rPr>
          <w:rFonts w:ascii="Cambria" w:hAnsi="Cambria"/>
          <w:b/>
          <w:noProof/>
        </w:rPr>
        <w:t>135</w:t>
      </w:r>
      <w:r w:rsidRPr="00671703">
        <w:rPr>
          <w:rFonts w:ascii="Cambria" w:hAnsi="Cambria"/>
          <w:noProof/>
        </w:rPr>
        <w:t>:289-295.</w:t>
      </w:r>
      <w:bookmarkEnd w:id="79"/>
    </w:p>
    <w:p w14:paraId="3E71B26B" w14:textId="77777777" w:rsidR="00671703" w:rsidRPr="00671703" w:rsidRDefault="00671703" w:rsidP="00671703">
      <w:pPr>
        <w:ind w:left="720" w:hanging="720"/>
        <w:rPr>
          <w:rFonts w:ascii="Cambria" w:hAnsi="Cambria"/>
          <w:noProof/>
        </w:rPr>
      </w:pPr>
      <w:bookmarkStart w:id="80" w:name="_ENREF_18"/>
      <w:r w:rsidRPr="00671703">
        <w:rPr>
          <w:rFonts w:ascii="Cambria" w:hAnsi="Cambria"/>
          <w:noProof/>
        </w:rPr>
        <w:t xml:space="preserve">Glasby, T. M., S. D. Connell, M. G. Holloway, and C. L. Hewitt. 2007. Nonindigenous biota on artificial structures: could habitat creation facilitate biological invasions? Marine Biology </w:t>
      </w:r>
      <w:r w:rsidRPr="00671703">
        <w:rPr>
          <w:rFonts w:ascii="Cambria" w:hAnsi="Cambria"/>
          <w:b/>
          <w:noProof/>
        </w:rPr>
        <w:t>151</w:t>
      </w:r>
      <w:r w:rsidRPr="00671703">
        <w:rPr>
          <w:rFonts w:ascii="Cambria" w:hAnsi="Cambria"/>
          <w:noProof/>
        </w:rPr>
        <w:t>:887-895.</w:t>
      </w:r>
      <w:bookmarkEnd w:id="80"/>
    </w:p>
    <w:p w14:paraId="049EAB42" w14:textId="77777777" w:rsidR="00671703" w:rsidRPr="00671703" w:rsidRDefault="00671703" w:rsidP="00671703">
      <w:pPr>
        <w:ind w:left="720" w:hanging="720"/>
        <w:rPr>
          <w:rFonts w:ascii="Cambria" w:hAnsi="Cambria"/>
          <w:noProof/>
        </w:rPr>
      </w:pPr>
      <w:bookmarkStart w:id="81" w:name="_ENREF_19"/>
      <w:r w:rsidRPr="00671703">
        <w:rPr>
          <w:rFonts w:ascii="Cambria" w:hAnsi="Cambria"/>
          <w:noProof/>
        </w:rPr>
        <w:t xml:space="preserve">Hart, S. P. and D. J. Marshall. 2009. Spatial arrangement affects population dynamics and competition independent of community composition. Ecology </w:t>
      </w:r>
      <w:r w:rsidRPr="00671703">
        <w:rPr>
          <w:rFonts w:ascii="Cambria" w:hAnsi="Cambria"/>
          <w:b/>
          <w:noProof/>
        </w:rPr>
        <w:t>90</w:t>
      </w:r>
      <w:r w:rsidRPr="00671703">
        <w:rPr>
          <w:rFonts w:ascii="Cambria" w:hAnsi="Cambria"/>
          <w:noProof/>
        </w:rPr>
        <w:t>:1485-1491.</w:t>
      </w:r>
      <w:bookmarkEnd w:id="81"/>
    </w:p>
    <w:p w14:paraId="2351EFA4" w14:textId="77777777" w:rsidR="00671703" w:rsidRPr="00671703" w:rsidRDefault="00671703" w:rsidP="00671703">
      <w:pPr>
        <w:ind w:left="720" w:hanging="720"/>
        <w:rPr>
          <w:rFonts w:ascii="Cambria" w:hAnsi="Cambria"/>
          <w:noProof/>
        </w:rPr>
      </w:pPr>
      <w:bookmarkStart w:id="82" w:name="_ENREF_20"/>
      <w:r w:rsidRPr="00671703">
        <w:rPr>
          <w:rFonts w:ascii="Cambria" w:hAnsi="Cambria"/>
          <w:noProof/>
        </w:rPr>
        <w:t xml:space="preserve">Hart, S. P. and D. J. Marshall. 2012. Advantages and disadvantages of interference-competitive ability and resource-use efficiency when invading established communities. Oikos </w:t>
      </w:r>
      <w:r w:rsidRPr="00671703">
        <w:rPr>
          <w:rFonts w:ascii="Cambria" w:hAnsi="Cambria"/>
          <w:b/>
          <w:noProof/>
        </w:rPr>
        <w:t>121</w:t>
      </w:r>
      <w:r w:rsidRPr="00671703">
        <w:rPr>
          <w:rFonts w:ascii="Cambria" w:hAnsi="Cambria"/>
          <w:noProof/>
        </w:rPr>
        <w:t>:396-402.</w:t>
      </w:r>
      <w:bookmarkEnd w:id="82"/>
    </w:p>
    <w:p w14:paraId="6E007742" w14:textId="77777777" w:rsidR="00671703" w:rsidRPr="00671703" w:rsidRDefault="00671703" w:rsidP="00671703">
      <w:pPr>
        <w:ind w:left="720" w:hanging="720"/>
        <w:rPr>
          <w:rFonts w:ascii="Cambria" w:hAnsi="Cambria"/>
          <w:noProof/>
        </w:rPr>
      </w:pPr>
      <w:bookmarkStart w:id="83" w:name="_ENREF_21"/>
      <w:r w:rsidRPr="00671703">
        <w:rPr>
          <w:rFonts w:ascii="Cambria" w:hAnsi="Cambria"/>
          <w:noProof/>
        </w:rPr>
        <w:t xml:space="preserve">Hochachka, P. W. and P. L. Lutz. 2001. Mechanism, origin, and evolution of anoxia tolerance in animals. Comparative Biochemistry and Physiology B-Biochemistry &amp; Molecular Biology </w:t>
      </w:r>
      <w:r w:rsidRPr="00671703">
        <w:rPr>
          <w:rFonts w:ascii="Cambria" w:hAnsi="Cambria"/>
          <w:b/>
          <w:noProof/>
        </w:rPr>
        <w:t>130</w:t>
      </w:r>
      <w:r w:rsidRPr="00671703">
        <w:rPr>
          <w:rFonts w:ascii="Cambria" w:hAnsi="Cambria"/>
          <w:noProof/>
        </w:rPr>
        <w:t>:435-459.</w:t>
      </w:r>
      <w:bookmarkEnd w:id="83"/>
    </w:p>
    <w:p w14:paraId="5569D0FE" w14:textId="77777777" w:rsidR="00671703" w:rsidRPr="00671703" w:rsidRDefault="00671703" w:rsidP="00671703">
      <w:pPr>
        <w:ind w:left="720" w:hanging="720"/>
        <w:rPr>
          <w:rFonts w:ascii="Cambria" w:hAnsi="Cambria"/>
          <w:noProof/>
        </w:rPr>
      </w:pPr>
      <w:bookmarkStart w:id="84" w:name="_ENREF_22"/>
      <w:r w:rsidRPr="00671703">
        <w:rPr>
          <w:rFonts w:ascii="Cambria" w:hAnsi="Cambria"/>
          <w:noProof/>
        </w:rPr>
        <w:t>Hochachka, P. W. and G. N. Somero. 2002. Biochemical Adaptation : Mechanism and Process in Physiological Evolution. Oxford University Press, New York.</w:t>
      </w:r>
      <w:bookmarkEnd w:id="84"/>
    </w:p>
    <w:p w14:paraId="3D58784C" w14:textId="77777777" w:rsidR="00671703" w:rsidRPr="00671703" w:rsidRDefault="00671703" w:rsidP="00671703">
      <w:pPr>
        <w:ind w:left="720" w:hanging="720"/>
        <w:rPr>
          <w:rFonts w:ascii="Cambria" w:hAnsi="Cambria"/>
          <w:noProof/>
        </w:rPr>
      </w:pPr>
      <w:bookmarkStart w:id="85" w:name="_ENREF_23"/>
      <w:r w:rsidRPr="00671703">
        <w:rPr>
          <w:rFonts w:ascii="Cambria" w:hAnsi="Cambria"/>
          <w:noProof/>
        </w:rPr>
        <w:t xml:space="preserve">Keane, R. M. and M. J. Crawley. 2002. Exotic plant invasions and the enemy release hypothesis. Trends in Ecology &amp; Evolution </w:t>
      </w:r>
      <w:r w:rsidRPr="00671703">
        <w:rPr>
          <w:rFonts w:ascii="Cambria" w:hAnsi="Cambria"/>
          <w:b/>
          <w:noProof/>
        </w:rPr>
        <w:t>17</w:t>
      </w:r>
      <w:r w:rsidRPr="00671703">
        <w:rPr>
          <w:rFonts w:ascii="Cambria" w:hAnsi="Cambria"/>
          <w:noProof/>
        </w:rPr>
        <w:t>:164-170.</w:t>
      </w:r>
      <w:bookmarkEnd w:id="85"/>
    </w:p>
    <w:p w14:paraId="046A921D" w14:textId="77777777" w:rsidR="00671703" w:rsidRPr="00671703" w:rsidRDefault="00671703" w:rsidP="00671703">
      <w:pPr>
        <w:ind w:left="720" w:hanging="720"/>
        <w:rPr>
          <w:rFonts w:ascii="Cambria" w:hAnsi="Cambria"/>
          <w:noProof/>
        </w:rPr>
      </w:pPr>
      <w:bookmarkStart w:id="86" w:name="_ENREF_24"/>
      <w:r w:rsidRPr="00671703">
        <w:rPr>
          <w:rFonts w:ascii="Cambria" w:hAnsi="Cambria"/>
          <w:noProof/>
        </w:rPr>
        <w:t xml:space="preserve">Kinlan, B. P. and S. D. Gaines. 2003. Propagule dispersal in marine and terrestrial environments: A community perspective. Ecology </w:t>
      </w:r>
      <w:r w:rsidRPr="00671703">
        <w:rPr>
          <w:rFonts w:ascii="Cambria" w:hAnsi="Cambria"/>
          <w:b/>
          <w:noProof/>
        </w:rPr>
        <w:t>84</w:t>
      </w:r>
      <w:r w:rsidRPr="00671703">
        <w:rPr>
          <w:rFonts w:ascii="Cambria" w:hAnsi="Cambria"/>
          <w:noProof/>
        </w:rPr>
        <w:t>:2007-2020.</w:t>
      </w:r>
      <w:bookmarkEnd w:id="86"/>
    </w:p>
    <w:p w14:paraId="0CC21427" w14:textId="77777777" w:rsidR="00671703" w:rsidRPr="00671703" w:rsidRDefault="00671703" w:rsidP="00671703">
      <w:pPr>
        <w:ind w:left="720" w:hanging="720"/>
        <w:rPr>
          <w:rFonts w:ascii="Cambria" w:hAnsi="Cambria"/>
          <w:noProof/>
        </w:rPr>
      </w:pPr>
      <w:bookmarkStart w:id="87" w:name="_ENREF_25"/>
      <w:r w:rsidRPr="00671703">
        <w:rPr>
          <w:rFonts w:ascii="Cambria" w:hAnsi="Cambria"/>
          <w:noProof/>
        </w:rPr>
        <w:t xml:space="preserve">Kinsey, D. and E. Kinsey. 1967. Diurnal changes in oxygen content of the water over the coral reef platform at Heron I. Marine and Freshwater Research </w:t>
      </w:r>
      <w:r w:rsidRPr="00671703">
        <w:rPr>
          <w:rFonts w:ascii="Cambria" w:hAnsi="Cambria"/>
          <w:b/>
          <w:noProof/>
        </w:rPr>
        <w:t>18</w:t>
      </w:r>
      <w:r w:rsidRPr="00671703">
        <w:rPr>
          <w:rFonts w:ascii="Cambria" w:hAnsi="Cambria"/>
          <w:noProof/>
        </w:rPr>
        <w:t>:23-34.</w:t>
      </w:r>
      <w:bookmarkEnd w:id="87"/>
    </w:p>
    <w:p w14:paraId="61D48CD8" w14:textId="77777777" w:rsidR="00671703" w:rsidRPr="00671703" w:rsidRDefault="00671703" w:rsidP="00671703">
      <w:pPr>
        <w:ind w:left="720" w:hanging="720"/>
        <w:rPr>
          <w:rFonts w:ascii="Cambria" w:hAnsi="Cambria"/>
          <w:noProof/>
        </w:rPr>
      </w:pPr>
      <w:bookmarkStart w:id="88" w:name="_ENREF_26"/>
      <w:r w:rsidRPr="00671703">
        <w:rPr>
          <w:rFonts w:ascii="Cambria" w:hAnsi="Cambria"/>
          <w:noProof/>
        </w:rPr>
        <w:t xml:space="preserve">Koch, E. W. and G. Gust. 1999. Water flow in tide- and wave-dominated beds of the seagrass Thalassia testudinum. Marine Ecology Progress Series </w:t>
      </w:r>
      <w:r w:rsidRPr="00671703">
        <w:rPr>
          <w:rFonts w:ascii="Cambria" w:hAnsi="Cambria"/>
          <w:b/>
          <w:noProof/>
        </w:rPr>
        <w:t>184</w:t>
      </w:r>
      <w:r w:rsidRPr="00671703">
        <w:rPr>
          <w:rFonts w:ascii="Cambria" w:hAnsi="Cambria"/>
          <w:noProof/>
        </w:rPr>
        <w:t>:63-72.</w:t>
      </w:r>
      <w:bookmarkEnd w:id="88"/>
    </w:p>
    <w:p w14:paraId="67AC3CF6" w14:textId="77777777" w:rsidR="00671703" w:rsidRPr="00671703" w:rsidRDefault="00671703" w:rsidP="00671703">
      <w:pPr>
        <w:ind w:left="720" w:hanging="720"/>
        <w:rPr>
          <w:rFonts w:ascii="Cambria" w:hAnsi="Cambria"/>
          <w:noProof/>
        </w:rPr>
      </w:pPr>
      <w:bookmarkStart w:id="89" w:name="_ENREF_27"/>
      <w:r w:rsidRPr="00671703">
        <w:rPr>
          <w:rFonts w:ascii="Cambria" w:hAnsi="Cambria"/>
          <w:noProof/>
        </w:rPr>
        <w:t xml:space="preserve">Lagos, M. E., J. L. Munoz, D. A. Contreras, and C. W. Caceres. 2011. Microhabitat segregation and physiological differences in two species of intertidal porcellanid crabs (Genus </w:t>
      </w:r>
      <w:r w:rsidRPr="00671703">
        <w:rPr>
          <w:rFonts w:ascii="Cambria" w:hAnsi="Cambria"/>
          <w:i/>
          <w:noProof/>
        </w:rPr>
        <w:t>Petrolisthes</w:t>
      </w:r>
      <w:r w:rsidRPr="00671703">
        <w:rPr>
          <w:rFonts w:ascii="Cambria" w:hAnsi="Cambria"/>
          <w:noProof/>
        </w:rPr>
        <w:t xml:space="preserve">) on the southern coast of Chile. Scientia Marina </w:t>
      </w:r>
      <w:r w:rsidRPr="00671703">
        <w:rPr>
          <w:rFonts w:ascii="Cambria" w:hAnsi="Cambria"/>
          <w:b/>
          <w:noProof/>
        </w:rPr>
        <w:t>75</w:t>
      </w:r>
      <w:r w:rsidRPr="00671703">
        <w:rPr>
          <w:rFonts w:ascii="Cambria" w:hAnsi="Cambria"/>
          <w:noProof/>
        </w:rPr>
        <w:t>:273-278.</w:t>
      </w:r>
      <w:bookmarkEnd w:id="89"/>
    </w:p>
    <w:p w14:paraId="209774C3" w14:textId="77777777" w:rsidR="00671703" w:rsidRPr="00671703" w:rsidRDefault="00671703" w:rsidP="00671703">
      <w:pPr>
        <w:ind w:left="720" w:hanging="720"/>
        <w:rPr>
          <w:rFonts w:ascii="Cambria" w:hAnsi="Cambria"/>
          <w:noProof/>
        </w:rPr>
      </w:pPr>
      <w:bookmarkStart w:id="90" w:name="_ENREF_28"/>
      <w:r w:rsidRPr="00671703">
        <w:rPr>
          <w:rFonts w:ascii="Cambria" w:hAnsi="Cambria"/>
          <w:noProof/>
        </w:rPr>
        <w:t xml:space="preserve">Lastra, M., E. Jaramillo, J. Lopez, H. Contreras, C. Duarte, and J. G. Rodriguez. 2004. Population abundances, tidal movement, burrowing ability and oxygen uptake of Emerita analoga (Stimpson) (Crustacea, Anomura) on a sandy beach of south-central Chile. Marine Ecology-Pubblicazioni Della Stazione Zoologica Di Napoli I </w:t>
      </w:r>
      <w:r w:rsidRPr="00671703">
        <w:rPr>
          <w:rFonts w:ascii="Cambria" w:hAnsi="Cambria"/>
          <w:b/>
          <w:noProof/>
        </w:rPr>
        <w:t>25</w:t>
      </w:r>
      <w:r w:rsidRPr="00671703">
        <w:rPr>
          <w:rFonts w:ascii="Cambria" w:hAnsi="Cambria"/>
          <w:noProof/>
        </w:rPr>
        <w:t>:71-89.</w:t>
      </w:r>
      <w:bookmarkEnd w:id="90"/>
    </w:p>
    <w:p w14:paraId="23340FC5" w14:textId="77777777" w:rsidR="00671703" w:rsidRPr="00671703" w:rsidRDefault="00671703" w:rsidP="00671703">
      <w:pPr>
        <w:ind w:left="720" w:hanging="720"/>
        <w:rPr>
          <w:rFonts w:ascii="Cambria" w:hAnsi="Cambria"/>
          <w:noProof/>
        </w:rPr>
      </w:pPr>
      <w:bookmarkStart w:id="91" w:name="_ENREF_29"/>
      <w:r w:rsidRPr="00671703">
        <w:rPr>
          <w:rFonts w:ascii="Cambria" w:hAnsi="Cambria"/>
          <w:noProof/>
        </w:rPr>
        <w:t xml:space="preserve">Lejeusne, C., O. Latchere, N. Petit, C. Rico, and A. J. Green. 2014. Do invaders always perform better? Comparing the response of native and invasive shrimps to temperature and salinity gradients in southwest Spain. Estuarine Coastal and Shelf Science </w:t>
      </w:r>
      <w:r w:rsidRPr="00671703">
        <w:rPr>
          <w:rFonts w:ascii="Cambria" w:hAnsi="Cambria"/>
          <w:b/>
          <w:noProof/>
        </w:rPr>
        <w:t>136</w:t>
      </w:r>
      <w:r w:rsidRPr="00671703">
        <w:rPr>
          <w:rFonts w:ascii="Cambria" w:hAnsi="Cambria"/>
          <w:noProof/>
        </w:rPr>
        <w:t>:102-111.</w:t>
      </w:r>
      <w:bookmarkEnd w:id="91"/>
    </w:p>
    <w:p w14:paraId="34C8CAE3" w14:textId="77777777" w:rsidR="00671703" w:rsidRPr="00671703" w:rsidRDefault="00671703" w:rsidP="00671703">
      <w:pPr>
        <w:ind w:left="720" w:hanging="720"/>
        <w:rPr>
          <w:rFonts w:ascii="Cambria" w:hAnsi="Cambria"/>
          <w:noProof/>
        </w:rPr>
      </w:pPr>
      <w:bookmarkStart w:id="92" w:name="_ENREF_30"/>
      <w:r w:rsidRPr="00671703">
        <w:rPr>
          <w:rFonts w:ascii="Cambria" w:hAnsi="Cambria"/>
          <w:noProof/>
        </w:rPr>
        <w:t xml:space="preserve">Levinton, J. S., E. Suatoni, W. Wallace, R. Junkins, B. Kelaher, and B. J. Allen. 2003. Rapid loss of genetically based resistance to metals after the cleanup of a Superfund site. Proceedings of the National Academy of Sciences of the United States of America </w:t>
      </w:r>
      <w:r w:rsidRPr="00671703">
        <w:rPr>
          <w:rFonts w:ascii="Cambria" w:hAnsi="Cambria"/>
          <w:b/>
          <w:noProof/>
        </w:rPr>
        <w:t>100</w:t>
      </w:r>
      <w:r w:rsidRPr="00671703">
        <w:rPr>
          <w:rFonts w:ascii="Cambria" w:hAnsi="Cambria"/>
          <w:noProof/>
        </w:rPr>
        <w:t>:9889-9891.</w:t>
      </w:r>
      <w:bookmarkEnd w:id="92"/>
    </w:p>
    <w:p w14:paraId="747896DB" w14:textId="77777777" w:rsidR="00671703" w:rsidRPr="00671703" w:rsidRDefault="00671703" w:rsidP="00671703">
      <w:pPr>
        <w:ind w:left="720" w:hanging="720"/>
        <w:rPr>
          <w:rFonts w:ascii="Cambria" w:hAnsi="Cambria"/>
          <w:noProof/>
        </w:rPr>
      </w:pPr>
      <w:bookmarkStart w:id="93" w:name="_ENREF_31"/>
      <w:r w:rsidRPr="00671703">
        <w:rPr>
          <w:rFonts w:ascii="Cambria" w:hAnsi="Cambria"/>
          <w:noProof/>
        </w:rPr>
        <w:t xml:space="preserve">Mack, R. N., D. Simberloff, W. M. Lonsdale, H. Evans, M. Clout, and F. A. Bazzaz. 2000. Biotic Invasions: Causes, Epidemiology, Global Consequences, and Control. Ecological Applications </w:t>
      </w:r>
      <w:r w:rsidRPr="00671703">
        <w:rPr>
          <w:rFonts w:ascii="Cambria" w:hAnsi="Cambria"/>
          <w:b/>
          <w:noProof/>
        </w:rPr>
        <w:t>10</w:t>
      </w:r>
      <w:r w:rsidRPr="00671703">
        <w:rPr>
          <w:rFonts w:ascii="Cambria" w:hAnsi="Cambria"/>
          <w:noProof/>
        </w:rPr>
        <w:t>:689-710.</w:t>
      </w:r>
      <w:bookmarkEnd w:id="93"/>
    </w:p>
    <w:p w14:paraId="44AA68AD" w14:textId="77777777" w:rsidR="00671703" w:rsidRPr="00671703" w:rsidRDefault="00671703" w:rsidP="00671703">
      <w:pPr>
        <w:ind w:left="720" w:hanging="720"/>
        <w:rPr>
          <w:rFonts w:ascii="Cambria" w:hAnsi="Cambria"/>
          <w:noProof/>
        </w:rPr>
      </w:pPr>
      <w:bookmarkStart w:id="94" w:name="_ENREF_32"/>
      <w:r w:rsidRPr="00671703">
        <w:rPr>
          <w:rFonts w:ascii="Cambria" w:hAnsi="Cambria"/>
          <w:noProof/>
        </w:rPr>
        <w:t xml:space="preserve">Mandic, M., A. E. Todgham, and J. G. Richards. 2009. Mechanisms and evolution of hypoxia tolerance in fish. Proceedings of the Royal Society B-Biological Sciences </w:t>
      </w:r>
      <w:r w:rsidRPr="00671703">
        <w:rPr>
          <w:rFonts w:ascii="Cambria" w:hAnsi="Cambria"/>
          <w:b/>
          <w:noProof/>
        </w:rPr>
        <w:t>276</w:t>
      </w:r>
      <w:r w:rsidRPr="00671703">
        <w:rPr>
          <w:rFonts w:ascii="Cambria" w:hAnsi="Cambria"/>
          <w:noProof/>
        </w:rPr>
        <w:t>:735-744.</w:t>
      </w:r>
      <w:bookmarkEnd w:id="94"/>
    </w:p>
    <w:p w14:paraId="0A5D05CD" w14:textId="77777777" w:rsidR="00671703" w:rsidRPr="00671703" w:rsidRDefault="00671703" w:rsidP="00671703">
      <w:pPr>
        <w:ind w:left="720" w:hanging="720"/>
        <w:rPr>
          <w:rFonts w:ascii="Cambria" w:hAnsi="Cambria"/>
          <w:noProof/>
        </w:rPr>
      </w:pPr>
      <w:bookmarkStart w:id="95" w:name="_ENREF_33"/>
      <w:r w:rsidRPr="00671703">
        <w:rPr>
          <w:rFonts w:ascii="Cambria" w:hAnsi="Cambria"/>
          <w:noProof/>
        </w:rPr>
        <w:lastRenderedPageBreak/>
        <w:t xml:space="preserve">Marshall, D. J., M. Bode, and C. R. White. 2013. Estimating physiological tolerances - a comparison of traditional approaches to nonlinear regression techniques. Journal of Experimental Biology </w:t>
      </w:r>
      <w:r w:rsidRPr="00671703">
        <w:rPr>
          <w:rFonts w:ascii="Cambria" w:hAnsi="Cambria"/>
          <w:b/>
          <w:noProof/>
        </w:rPr>
        <w:t>216</w:t>
      </w:r>
      <w:r w:rsidRPr="00671703">
        <w:rPr>
          <w:rFonts w:ascii="Cambria" w:hAnsi="Cambria"/>
          <w:noProof/>
        </w:rPr>
        <w:t>:2176.</w:t>
      </w:r>
      <w:bookmarkEnd w:id="95"/>
    </w:p>
    <w:p w14:paraId="55DB638D" w14:textId="77777777" w:rsidR="00671703" w:rsidRPr="00671703" w:rsidRDefault="00671703" w:rsidP="00671703">
      <w:pPr>
        <w:ind w:left="720" w:hanging="720"/>
        <w:rPr>
          <w:rFonts w:ascii="Cambria" w:hAnsi="Cambria"/>
          <w:noProof/>
        </w:rPr>
      </w:pPr>
      <w:bookmarkStart w:id="96" w:name="_ENREF_34"/>
      <w:r w:rsidRPr="00671703">
        <w:rPr>
          <w:rFonts w:ascii="Cambria" w:hAnsi="Cambria"/>
          <w:noProof/>
        </w:rPr>
        <w:t xml:space="preserve">McKenzie, L. A., R. Brooks, and E. L. Johnston. 2011. Heritable pollution tolerance in a marine invader. Environmental Research </w:t>
      </w:r>
      <w:r w:rsidRPr="00671703">
        <w:rPr>
          <w:rFonts w:ascii="Cambria" w:hAnsi="Cambria"/>
          <w:b/>
          <w:noProof/>
        </w:rPr>
        <w:t>111</w:t>
      </w:r>
      <w:r w:rsidRPr="00671703">
        <w:rPr>
          <w:rFonts w:ascii="Cambria" w:hAnsi="Cambria"/>
          <w:noProof/>
        </w:rPr>
        <w:t>:926-932.</w:t>
      </w:r>
      <w:bookmarkEnd w:id="96"/>
    </w:p>
    <w:p w14:paraId="3B7C10A8" w14:textId="77777777" w:rsidR="00671703" w:rsidRPr="00671703" w:rsidRDefault="00671703" w:rsidP="00671703">
      <w:pPr>
        <w:ind w:left="720" w:hanging="720"/>
        <w:rPr>
          <w:rFonts w:ascii="Cambria" w:hAnsi="Cambria"/>
          <w:noProof/>
        </w:rPr>
      </w:pPr>
      <w:bookmarkStart w:id="97" w:name="_ENREF_35"/>
      <w:r w:rsidRPr="00671703">
        <w:rPr>
          <w:rFonts w:ascii="Cambria" w:hAnsi="Cambria"/>
          <w:noProof/>
        </w:rPr>
        <w:t xml:space="preserve">McKenzie, L. A., R. C. Brooks, and E. L. Johnston. 2012. A widespread contaminant enhances invasion success of a marine invader. Journal of Applied Ecology </w:t>
      </w:r>
      <w:r w:rsidRPr="00671703">
        <w:rPr>
          <w:rFonts w:ascii="Cambria" w:hAnsi="Cambria"/>
          <w:b/>
          <w:noProof/>
        </w:rPr>
        <w:t>49</w:t>
      </w:r>
      <w:r w:rsidRPr="00671703">
        <w:rPr>
          <w:rFonts w:ascii="Cambria" w:hAnsi="Cambria"/>
          <w:noProof/>
        </w:rPr>
        <w:t>:767-773.</w:t>
      </w:r>
      <w:bookmarkEnd w:id="97"/>
    </w:p>
    <w:p w14:paraId="3FB20204" w14:textId="77777777" w:rsidR="00671703" w:rsidRPr="00671703" w:rsidRDefault="00671703" w:rsidP="00671703">
      <w:pPr>
        <w:ind w:left="720" w:hanging="720"/>
        <w:rPr>
          <w:rFonts w:ascii="Cambria" w:hAnsi="Cambria"/>
          <w:noProof/>
        </w:rPr>
      </w:pPr>
      <w:bookmarkStart w:id="98" w:name="_ENREF_36"/>
      <w:r w:rsidRPr="00671703">
        <w:rPr>
          <w:rFonts w:ascii="Cambria" w:hAnsi="Cambria"/>
          <w:noProof/>
        </w:rPr>
        <w:t xml:space="preserve">Moore, K. A., H. A. Neckles, and R. J. Orth. 1996. Zostera marina (eelgrass) growth and survival along a gradient of nutrients and turbidity in the lower Chesapeake Bay. Marine Ecology Progress Series </w:t>
      </w:r>
      <w:r w:rsidRPr="00671703">
        <w:rPr>
          <w:rFonts w:ascii="Cambria" w:hAnsi="Cambria"/>
          <w:b/>
          <w:noProof/>
        </w:rPr>
        <w:t>142</w:t>
      </w:r>
      <w:r w:rsidRPr="00671703">
        <w:rPr>
          <w:rFonts w:ascii="Cambria" w:hAnsi="Cambria"/>
          <w:noProof/>
        </w:rPr>
        <w:t>:247-259.</w:t>
      </w:r>
      <w:bookmarkEnd w:id="98"/>
    </w:p>
    <w:p w14:paraId="5B80D9F3" w14:textId="77777777" w:rsidR="00671703" w:rsidRPr="00671703" w:rsidRDefault="00671703" w:rsidP="00671703">
      <w:pPr>
        <w:ind w:left="720" w:hanging="720"/>
        <w:rPr>
          <w:rFonts w:ascii="Cambria" w:hAnsi="Cambria"/>
          <w:noProof/>
        </w:rPr>
      </w:pPr>
      <w:bookmarkStart w:id="99" w:name="_ENREF_37"/>
      <w:r w:rsidRPr="00671703">
        <w:rPr>
          <w:rFonts w:ascii="Cambria" w:hAnsi="Cambria"/>
          <w:noProof/>
        </w:rPr>
        <w:t xml:space="preserve">Nilsson, G. E. and S. Ostlund-Nilsson. 2004. Hypoxia in paradise: widespread hypoxia tolerance in coral reef fishes. Proceedings of the Royal Society B-Biological Sciences </w:t>
      </w:r>
      <w:r w:rsidRPr="00671703">
        <w:rPr>
          <w:rFonts w:ascii="Cambria" w:hAnsi="Cambria"/>
          <w:b/>
          <w:noProof/>
        </w:rPr>
        <w:t>271</w:t>
      </w:r>
      <w:r w:rsidRPr="00671703">
        <w:rPr>
          <w:rFonts w:ascii="Cambria" w:hAnsi="Cambria"/>
          <w:noProof/>
        </w:rPr>
        <w:t>:S30-S33.</w:t>
      </w:r>
      <w:bookmarkEnd w:id="99"/>
    </w:p>
    <w:p w14:paraId="0FB151C8" w14:textId="77777777" w:rsidR="00671703" w:rsidRPr="00671703" w:rsidRDefault="00671703" w:rsidP="00671703">
      <w:pPr>
        <w:ind w:left="720" w:hanging="720"/>
        <w:rPr>
          <w:rFonts w:ascii="Cambria" w:hAnsi="Cambria"/>
          <w:noProof/>
        </w:rPr>
      </w:pPr>
      <w:bookmarkStart w:id="100" w:name="_ENREF_38"/>
      <w:r w:rsidRPr="00671703">
        <w:rPr>
          <w:rFonts w:ascii="Cambria" w:hAnsi="Cambria"/>
          <w:noProof/>
        </w:rPr>
        <w:t xml:space="preserve">Okamura, B. 1985. THE EFFECTS OF AMBIENT FLOW VELOCITY, COLONY SIZE, AND UPSTREAM COLONIES ON THE FEEDING SUCCESS OF BRYOZOA .2. CONOPEUM-RETICULUM (LINNAEUS), AN ENCRUSTING SPECIES. Journal of Experimental Marine Biology and Ecology </w:t>
      </w:r>
      <w:r w:rsidRPr="00671703">
        <w:rPr>
          <w:rFonts w:ascii="Cambria" w:hAnsi="Cambria"/>
          <w:b/>
          <w:noProof/>
        </w:rPr>
        <w:t>89</w:t>
      </w:r>
      <w:r w:rsidRPr="00671703">
        <w:rPr>
          <w:rFonts w:ascii="Cambria" w:hAnsi="Cambria"/>
          <w:noProof/>
        </w:rPr>
        <w:t>:69-80.</w:t>
      </w:r>
      <w:bookmarkEnd w:id="100"/>
    </w:p>
    <w:p w14:paraId="7E5EFD40" w14:textId="77777777" w:rsidR="00671703" w:rsidRPr="00671703" w:rsidRDefault="00671703" w:rsidP="00671703">
      <w:pPr>
        <w:ind w:left="720" w:hanging="720"/>
        <w:rPr>
          <w:rFonts w:ascii="Cambria" w:hAnsi="Cambria"/>
          <w:noProof/>
        </w:rPr>
      </w:pPr>
      <w:bookmarkStart w:id="101" w:name="_ENREF_39"/>
      <w:r w:rsidRPr="00671703">
        <w:rPr>
          <w:rFonts w:ascii="Cambria" w:hAnsi="Cambria"/>
          <w:noProof/>
        </w:rPr>
        <w:t xml:space="preserve">Osinga, R., J. Tramper, and R. H. Wijffels. 1999. Cultivation of marine sponges. Marine Biotechnology </w:t>
      </w:r>
      <w:r w:rsidRPr="00671703">
        <w:rPr>
          <w:rFonts w:ascii="Cambria" w:hAnsi="Cambria"/>
          <w:b/>
          <w:noProof/>
        </w:rPr>
        <w:t>1</w:t>
      </w:r>
      <w:r w:rsidRPr="00671703">
        <w:rPr>
          <w:rFonts w:ascii="Cambria" w:hAnsi="Cambria"/>
          <w:noProof/>
        </w:rPr>
        <w:t>:509-532.</w:t>
      </w:r>
      <w:bookmarkEnd w:id="101"/>
    </w:p>
    <w:p w14:paraId="68403DB7" w14:textId="77777777" w:rsidR="00671703" w:rsidRPr="00671703" w:rsidRDefault="00671703" w:rsidP="00671703">
      <w:pPr>
        <w:ind w:left="720" w:hanging="720"/>
        <w:rPr>
          <w:rFonts w:ascii="Cambria" w:hAnsi="Cambria"/>
          <w:noProof/>
        </w:rPr>
      </w:pPr>
      <w:bookmarkStart w:id="102" w:name="_ENREF_40"/>
      <w:r w:rsidRPr="00671703">
        <w:rPr>
          <w:rFonts w:ascii="Cambria" w:hAnsi="Cambria"/>
          <w:noProof/>
        </w:rPr>
        <w:t xml:space="preserve">Palardy, J. E. and J. D. Witman. 2011. Water flow drives biodiversity by mediating rarity in marine benthic communities. Ecology Letters </w:t>
      </w:r>
      <w:r w:rsidRPr="00671703">
        <w:rPr>
          <w:rFonts w:ascii="Cambria" w:hAnsi="Cambria"/>
          <w:b/>
          <w:noProof/>
        </w:rPr>
        <w:t>14</w:t>
      </w:r>
      <w:r w:rsidRPr="00671703">
        <w:rPr>
          <w:rFonts w:ascii="Cambria" w:hAnsi="Cambria"/>
          <w:noProof/>
        </w:rPr>
        <w:t>:63-68.</w:t>
      </w:r>
      <w:bookmarkEnd w:id="102"/>
    </w:p>
    <w:p w14:paraId="1E7E3990" w14:textId="77777777" w:rsidR="00671703" w:rsidRPr="00671703" w:rsidRDefault="00671703" w:rsidP="00671703">
      <w:pPr>
        <w:ind w:left="720" w:hanging="720"/>
        <w:rPr>
          <w:rFonts w:ascii="Cambria" w:hAnsi="Cambria"/>
          <w:noProof/>
        </w:rPr>
      </w:pPr>
      <w:bookmarkStart w:id="103" w:name="_ENREF_41"/>
      <w:r w:rsidRPr="00671703">
        <w:rPr>
          <w:rFonts w:ascii="Cambria" w:hAnsi="Cambria"/>
          <w:noProof/>
        </w:rPr>
        <w:t xml:space="preserve">Persson, L. 1985. ASYMMETRICAL COMPETITION - ARE LARGER ANIMALS COMPETITIVELY SUPERIOR. American Naturalist </w:t>
      </w:r>
      <w:r w:rsidRPr="00671703">
        <w:rPr>
          <w:rFonts w:ascii="Cambria" w:hAnsi="Cambria"/>
          <w:b/>
          <w:noProof/>
        </w:rPr>
        <w:t>126</w:t>
      </w:r>
      <w:r w:rsidRPr="00671703">
        <w:rPr>
          <w:rFonts w:ascii="Cambria" w:hAnsi="Cambria"/>
          <w:noProof/>
        </w:rPr>
        <w:t>:261-266.</w:t>
      </w:r>
      <w:bookmarkEnd w:id="103"/>
    </w:p>
    <w:p w14:paraId="2029ED12" w14:textId="77777777" w:rsidR="00671703" w:rsidRPr="00671703" w:rsidRDefault="00671703" w:rsidP="00671703">
      <w:pPr>
        <w:ind w:left="720" w:hanging="720"/>
        <w:rPr>
          <w:rFonts w:ascii="Cambria" w:hAnsi="Cambria"/>
          <w:noProof/>
        </w:rPr>
      </w:pPr>
      <w:bookmarkStart w:id="104" w:name="_ENREF_42"/>
      <w:r w:rsidRPr="00671703">
        <w:rPr>
          <w:rFonts w:ascii="Cambria" w:hAnsi="Cambria"/>
          <w:noProof/>
        </w:rPr>
        <w:t xml:space="preserve">Pettersen, A. K., C. R. White, and D. J. Marshall. 2015. Why does offspring size affect performance? Integrating metabolic scaling with life-history theory. Proceedings. Biological sciences / The Royal Society </w:t>
      </w:r>
      <w:r w:rsidRPr="00671703">
        <w:rPr>
          <w:rFonts w:ascii="Cambria" w:hAnsi="Cambria"/>
          <w:b/>
          <w:noProof/>
        </w:rPr>
        <w:t>282</w:t>
      </w:r>
      <w:r w:rsidRPr="00671703">
        <w:rPr>
          <w:rFonts w:ascii="Cambria" w:hAnsi="Cambria"/>
          <w:noProof/>
        </w:rPr>
        <w:t>.</w:t>
      </w:r>
      <w:bookmarkEnd w:id="104"/>
    </w:p>
    <w:p w14:paraId="157216D5" w14:textId="77777777" w:rsidR="00671703" w:rsidRPr="00671703" w:rsidRDefault="00671703" w:rsidP="00671703">
      <w:pPr>
        <w:ind w:left="720" w:hanging="720"/>
        <w:rPr>
          <w:rFonts w:ascii="Cambria" w:hAnsi="Cambria"/>
          <w:noProof/>
        </w:rPr>
      </w:pPr>
      <w:bookmarkStart w:id="105" w:name="_ENREF_43"/>
      <w:r w:rsidRPr="00671703">
        <w:rPr>
          <w:rFonts w:ascii="Cambria" w:hAnsi="Cambria"/>
          <w:noProof/>
        </w:rPr>
        <w:t xml:space="preserve">Pimentel, D., S. McNair, J. Janecka, J. Wightman, C. Simmonds, C. O'Connell, E. Wong, L. Russel, J. Zern, T. Aquino, and T. Tsomondo. 2001. Economic and environmental threats of alien plant, animal, and microbe invasions. Agriculture Ecosystems &amp; Environment </w:t>
      </w:r>
      <w:r w:rsidRPr="00671703">
        <w:rPr>
          <w:rFonts w:ascii="Cambria" w:hAnsi="Cambria"/>
          <w:b/>
          <w:noProof/>
        </w:rPr>
        <w:t>84</w:t>
      </w:r>
      <w:r w:rsidRPr="00671703">
        <w:rPr>
          <w:rFonts w:ascii="Cambria" w:hAnsi="Cambria"/>
          <w:noProof/>
        </w:rPr>
        <w:t>:1-20.</w:t>
      </w:r>
      <w:bookmarkEnd w:id="105"/>
    </w:p>
    <w:p w14:paraId="15B0C356" w14:textId="77777777" w:rsidR="00671703" w:rsidRPr="00671703" w:rsidRDefault="00671703" w:rsidP="00671703">
      <w:pPr>
        <w:ind w:left="720" w:hanging="720"/>
        <w:rPr>
          <w:rFonts w:ascii="Cambria" w:hAnsi="Cambria"/>
          <w:noProof/>
        </w:rPr>
      </w:pPr>
      <w:bookmarkStart w:id="106" w:name="_ENREF_44"/>
      <w:r w:rsidRPr="00671703">
        <w:rPr>
          <w:rFonts w:ascii="Cambria" w:hAnsi="Cambria"/>
          <w:noProof/>
        </w:rPr>
        <w:t xml:space="preserve">Piola, R. F., K. A. Dafforn, and E. L. Johnston. 2009. The influence of antifouling practices on marine invasions. Biofouling </w:t>
      </w:r>
      <w:r w:rsidRPr="00671703">
        <w:rPr>
          <w:rFonts w:ascii="Cambria" w:hAnsi="Cambria"/>
          <w:b/>
          <w:noProof/>
        </w:rPr>
        <w:t>25</w:t>
      </w:r>
      <w:r w:rsidRPr="00671703">
        <w:rPr>
          <w:rFonts w:ascii="Cambria" w:hAnsi="Cambria"/>
          <w:noProof/>
        </w:rPr>
        <w:t>:633-644.</w:t>
      </w:r>
      <w:bookmarkEnd w:id="106"/>
    </w:p>
    <w:p w14:paraId="0D1FE071" w14:textId="77777777" w:rsidR="00671703" w:rsidRPr="00671703" w:rsidRDefault="00671703" w:rsidP="00671703">
      <w:pPr>
        <w:ind w:left="720" w:hanging="720"/>
        <w:rPr>
          <w:rFonts w:ascii="Cambria" w:hAnsi="Cambria"/>
          <w:noProof/>
        </w:rPr>
      </w:pPr>
      <w:bookmarkStart w:id="107" w:name="_ENREF_45"/>
      <w:r w:rsidRPr="00671703">
        <w:rPr>
          <w:rFonts w:ascii="Cambria" w:hAnsi="Cambria"/>
          <w:noProof/>
        </w:rPr>
        <w:t>Portner, H. O. and M. K. Grieshaber. 1993. CRITICAL P(O)(2)(S) IN OXYCONFORMING AND OXYREGULATING ANIMALS - GAS-EXCHANGE, METABOLIC-RATE AND THE MODE OF ENERGY-PRODUCTION. Crc Press Inc, Boca Raton.</w:t>
      </w:r>
      <w:bookmarkEnd w:id="107"/>
    </w:p>
    <w:p w14:paraId="3910C54C" w14:textId="77777777" w:rsidR="00671703" w:rsidRPr="00671703" w:rsidRDefault="00671703" w:rsidP="00671703">
      <w:pPr>
        <w:ind w:left="720" w:hanging="720"/>
        <w:rPr>
          <w:rFonts w:ascii="Cambria" w:hAnsi="Cambria"/>
          <w:noProof/>
        </w:rPr>
      </w:pPr>
      <w:bookmarkStart w:id="108" w:name="_ENREF_46"/>
      <w:r w:rsidRPr="00671703">
        <w:rPr>
          <w:rFonts w:ascii="Cambria" w:hAnsi="Cambria"/>
          <w:noProof/>
        </w:rPr>
        <w:t xml:space="preserve">Ruiz, G., A. Freestone, P. Fofonoff, and C. Simkanin. 2009. Habitat Distribution and Heterogeneity in Marine Invasion Dynamics: the Importance of Hard Substrate and Artificial Structure. Pages 321-332 </w:t>
      </w:r>
      <w:r w:rsidRPr="00671703">
        <w:rPr>
          <w:rFonts w:ascii="Cambria" w:hAnsi="Cambria"/>
          <w:i/>
          <w:noProof/>
        </w:rPr>
        <w:t>in</w:t>
      </w:r>
      <w:r w:rsidRPr="00671703">
        <w:rPr>
          <w:rFonts w:ascii="Cambria" w:hAnsi="Cambria"/>
          <w:noProof/>
        </w:rPr>
        <w:t xml:space="preserve"> M. Wahl, editor. Marine Hard Bottom Communities. Springer Berlin Heidelberg.</w:t>
      </w:r>
      <w:bookmarkEnd w:id="108"/>
    </w:p>
    <w:p w14:paraId="0DF57E3B" w14:textId="77777777" w:rsidR="00671703" w:rsidRPr="00671703" w:rsidRDefault="00671703" w:rsidP="00671703">
      <w:pPr>
        <w:ind w:left="720" w:hanging="720"/>
        <w:rPr>
          <w:rFonts w:ascii="Cambria" w:hAnsi="Cambria"/>
          <w:noProof/>
        </w:rPr>
      </w:pPr>
      <w:bookmarkStart w:id="109" w:name="_ENREF_47"/>
      <w:r w:rsidRPr="00671703">
        <w:rPr>
          <w:rFonts w:ascii="Cambria" w:hAnsi="Cambria"/>
          <w:noProof/>
        </w:rPr>
        <w:t xml:space="preserve">Shashar, N., Y. Cohen, and Y. Loya. 1993. EXTREME DIEL FLUCTUATIONS OF OXYGEN IN DIFFUSIVE BOUNDARY-LAYERS SURROUNDING STONY CORALS. Biological bulletin </w:t>
      </w:r>
      <w:r w:rsidRPr="00671703">
        <w:rPr>
          <w:rFonts w:ascii="Cambria" w:hAnsi="Cambria"/>
          <w:b/>
          <w:noProof/>
        </w:rPr>
        <w:t>185</w:t>
      </w:r>
      <w:r w:rsidRPr="00671703">
        <w:rPr>
          <w:rFonts w:ascii="Cambria" w:hAnsi="Cambria"/>
          <w:noProof/>
        </w:rPr>
        <w:t>:455-461.</w:t>
      </w:r>
      <w:bookmarkEnd w:id="109"/>
    </w:p>
    <w:p w14:paraId="591CB9A3" w14:textId="77777777" w:rsidR="00671703" w:rsidRPr="00671703" w:rsidRDefault="00671703" w:rsidP="00671703">
      <w:pPr>
        <w:ind w:left="720" w:hanging="720"/>
        <w:rPr>
          <w:rFonts w:ascii="Cambria" w:hAnsi="Cambria"/>
          <w:noProof/>
        </w:rPr>
      </w:pPr>
      <w:bookmarkStart w:id="110" w:name="_ENREF_48"/>
      <w:r w:rsidRPr="00671703">
        <w:rPr>
          <w:rFonts w:ascii="Cambria" w:hAnsi="Cambria"/>
          <w:noProof/>
        </w:rPr>
        <w:t xml:space="preserve">Shea, K. and P. Chesson. 2002. Community ecology theory as a framework for biological invasions. Trends in Ecology &amp;amp; Evolution </w:t>
      </w:r>
      <w:r w:rsidRPr="00671703">
        <w:rPr>
          <w:rFonts w:ascii="Cambria" w:hAnsi="Cambria"/>
          <w:b/>
          <w:noProof/>
        </w:rPr>
        <w:t>17</w:t>
      </w:r>
      <w:r w:rsidRPr="00671703">
        <w:rPr>
          <w:rFonts w:ascii="Cambria" w:hAnsi="Cambria"/>
          <w:noProof/>
        </w:rPr>
        <w:t>:170-176.</w:t>
      </w:r>
      <w:bookmarkEnd w:id="110"/>
    </w:p>
    <w:p w14:paraId="3F8574EA" w14:textId="77777777" w:rsidR="00671703" w:rsidRPr="00671703" w:rsidRDefault="00671703" w:rsidP="00671703">
      <w:pPr>
        <w:ind w:left="720" w:hanging="720"/>
        <w:rPr>
          <w:rFonts w:ascii="Cambria" w:hAnsi="Cambria"/>
          <w:noProof/>
        </w:rPr>
      </w:pPr>
      <w:bookmarkStart w:id="111" w:name="_ENREF_49"/>
      <w:r w:rsidRPr="00671703">
        <w:rPr>
          <w:rFonts w:ascii="Cambria" w:hAnsi="Cambria"/>
          <w:noProof/>
        </w:rPr>
        <w:t xml:space="preserve">Shimeta, J. and P. A. Jumars. 1991. PHYSICAL-MECHANISMS AND RATES OF PARTICLE CAPTURE BY SUSPENSION-FEEDERS. Oceanography and Marine Biology </w:t>
      </w:r>
      <w:r w:rsidRPr="00671703">
        <w:rPr>
          <w:rFonts w:ascii="Cambria" w:hAnsi="Cambria"/>
          <w:b/>
          <w:noProof/>
        </w:rPr>
        <w:t>29</w:t>
      </w:r>
      <w:r w:rsidRPr="00671703">
        <w:rPr>
          <w:rFonts w:ascii="Cambria" w:hAnsi="Cambria"/>
          <w:noProof/>
        </w:rPr>
        <w:t>:191-257.</w:t>
      </w:r>
      <w:bookmarkEnd w:id="111"/>
    </w:p>
    <w:p w14:paraId="0A83EF18" w14:textId="77777777" w:rsidR="00671703" w:rsidRPr="00671703" w:rsidRDefault="00671703" w:rsidP="00671703">
      <w:pPr>
        <w:ind w:left="720" w:hanging="720"/>
        <w:rPr>
          <w:rFonts w:ascii="Cambria" w:hAnsi="Cambria"/>
          <w:noProof/>
        </w:rPr>
      </w:pPr>
      <w:bookmarkStart w:id="112" w:name="_ENREF_50"/>
      <w:r w:rsidRPr="00671703">
        <w:rPr>
          <w:rFonts w:ascii="Cambria" w:hAnsi="Cambria"/>
          <w:noProof/>
        </w:rPr>
        <w:lastRenderedPageBreak/>
        <w:t xml:space="preserve">Simberloff, D. and B. Von Holle. 1999. Positive Interactions of Nonindigenous Species: Invasional Meltdown? Biological Invasions </w:t>
      </w:r>
      <w:r w:rsidRPr="00671703">
        <w:rPr>
          <w:rFonts w:ascii="Cambria" w:hAnsi="Cambria"/>
          <w:b/>
          <w:noProof/>
        </w:rPr>
        <w:t>1</w:t>
      </w:r>
      <w:r w:rsidRPr="00671703">
        <w:rPr>
          <w:rFonts w:ascii="Cambria" w:hAnsi="Cambria"/>
          <w:noProof/>
        </w:rPr>
        <w:t>:21-32.</w:t>
      </w:r>
      <w:bookmarkEnd w:id="112"/>
    </w:p>
    <w:p w14:paraId="3948BD43" w14:textId="77777777" w:rsidR="00671703" w:rsidRPr="00671703" w:rsidRDefault="00671703" w:rsidP="00671703">
      <w:pPr>
        <w:ind w:left="720" w:hanging="720"/>
        <w:rPr>
          <w:rFonts w:ascii="Cambria" w:hAnsi="Cambria"/>
          <w:noProof/>
        </w:rPr>
      </w:pPr>
      <w:bookmarkStart w:id="113" w:name="_ENREF_51"/>
      <w:r w:rsidRPr="00671703">
        <w:rPr>
          <w:rFonts w:ascii="Cambria" w:hAnsi="Cambria"/>
          <w:noProof/>
        </w:rPr>
        <w:t>Stammerjohn, S., E. Smith, W. R. Boynton, and W. M. Kemp. 1991. Potential impacts from marinas and boats in Baltimore Harbor. Chesapeake Research Consortium, Solomons, MD.</w:t>
      </w:r>
      <w:bookmarkEnd w:id="113"/>
    </w:p>
    <w:p w14:paraId="5EA95BFD" w14:textId="77777777" w:rsidR="00671703" w:rsidRPr="00671703" w:rsidRDefault="00671703" w:rsidP="00671703">
      <w:pPr>
        <w:ind w:left="720" w:hanging="720"/>
        <w:rPr>
          <w:rFonts w:ascii="Cambria" w:hAnsi="Cambria"/>
          <w:noProof/>
        </w:rPr>
      </w:pPr>
      <w:bookmarkStart w:id="114" w:name="_ENREF_52"/>
      <w:r w:rsidRPr="00671703">
        <w:rPr>
          <w:rFonts w:ascii="Cambria" w:hAnsi="Cambria"/>
          <w:noProof/>
        </w:rPr>
        <w:t xml:space="preserve">Stillman, J. and G. N. Somero. 1996. Adaptation to temperature stress and aerial exposure in congeneric species of intertidal porcelain crabs (genus </w:t>
      </w:r>
      <w:r w:rsidRPr="00671703">
        <w:rPr>
          <w:rFonts w:ascii="Cambria" w:hAnsi="Cambria"/>
          <w:i/>
          <w:noProof/>
        </w:rPr>
        <w:t>Petrolisthes</w:t>
      </w:r>
      <w:r w:rsidRPr="00671703">
        <w:rPr>
          <w:rFonts w:ascii="Cambria" w:hAnsi="Cambria"/>
          <w:noProof/>
        </w:rPr>
        <w:t xml:space="preserve">): Correlation of physiology, biochemistry and morphology with vertical distribution. Journal of Experimental Biology </w:t>
      </w:r>
      <w:r w:rsidRPr="00671703">
        <w:rPr>
          <w:rFonts w:ascii="Cambria" w:hAnsi="Cambria"/>
          <w:b/>
          <w:noProof/>
        </w:rPr>
        <w:t>199</w:t>
      </w:r>
      <w:r w:rsidRPr="00671703">
        <w:rPr>
          <w:rFonts w:ascii="Cambria" w:hAnsi="Cambria"/>
          <w:noProof/>
        </w:rPr>
        <w:t>:1845-1855.</w:t>
      </w:r>
      <w:bookmarkEnd w:id="114"/>
    </w:p>
    <w:p w14:paraId="690D7097" w14:textId="77777777" w:rsidR="00671703" w:rsidRPr="00671703" w:rsidRDefault="00671703" w:rsidP="00671703">
      <w:pPr>
        <w:ind w:left="720" w:hanging="720"/>
        <w:rPr>
          <w:rFonts w:ascii="Cambria" w:hAnsi="Cambria"/>
          <w:noProof/>
        </w:rPr>
      </w:pPr>
      <w:bookmarkStart w:id="115" w:name="_ENREF_53"/>
      <w:r w:rsidRPr="00671703">
        <w:rPr>
          <w:rFonts w:ascii="Cambria" w:hAnsi="Cambria"/>
          <w:noProof/>
        </w:rPr>
        <w:t xml:space="preserve">Sundareshwar, P. V., S. Upadhayay, M. Abessa, S. Honomichl, B. Berdanier, S. A. Spaulding, C. Sandvik, and A. Trennepohl. 2011. Didymosphenia geminata: Algal blooms in oligotrophic streams and rivers. Geophysical Research Letters </w:t>
      </w:r>
      <w:r w:rsidRPr="00671703">
        <w:rPr>
          <w:rFonts w:ascii="Cambria" w:hAnsi="Cambria"/>
          <w:b/>
          <w:noProof/>
        </w:rPr>
        <w:t>38</w:t>
      </w:r>
      <w:r w:rsidRPr="00671703">
        <w:rPr>
          <w:rFonts w:ascii="Cambria" w:hAnsi="Cambria"/>
          <w:noProof/>
        </w:rPr>
        <w:t>.</w:t>
      </w:r>
      <w:bookmarkEnd w:id="115"/>
    </w:p>
    <w:p w14:paraId="35B15E5B" w14:textId="77777777" w:rsidR="00671703" w:rsidRPr="00671703" w:rsidRDefault="00671703" w:rsidP="00671703">
      <w:pPr>
        <w:ind w:left="720" w:hanging="720"/>
        <w:rPr>
          <w:rFonts w:ascii="Cambria" w:hAnsi="Cambria"/>
          <w:noProof/>
        </w:rPr>
      </w:pPr>
      <w:bookmarkStart w:id="116" w:name="_ENREF_54"/>
      <w:r w:rsidRPr="00671703">
        <w:rPr>
          <w:rFonts w:ascii="Cambria" w:hAnsi="Cambria"/>
          <w:noProof/>
        </w:rPr>
        <w:t xml:space="preserve">Svensson, J. R. and D. J. Marshall. 2015. Limiting resources in sessile systems: food enhances diversity and growth of suspension feeders despite available space. Ecology </w:t>
      </w:r>
      <w:r w:rsidRPr="00671703">
        <w:rPr>
          <w:rFonts w:ascii="Cambria" w:hAnsi="Cambria"/>
          <w:b/>
          <w:noProof/>
        </w:rPr>
        <w:t>96</w:t>
      </w:r>
      <w:r w:rsidRPr="00671703">
        <w:rPr>
          <w:rFonts w:ascii="Cambria" w:hAnsi="Cambria"/>
          <w:noProof/>
        </w:rPr>
        <w:t>:819-827.</w:t>
      </w:r>
      <w:bookmarkEnd w:id="116"/>
    </w:p>
    <w:p w14:paraId="1527C514" w14:textId="77777777" w:rsidR="00671703" w:rsidRPr="00671703" w:rsidRDefault="00671703" w:rsidP="00671703">
      <w:pPr>
        <w:ind w:left="720" w:hanging="720"/>
        <w:rPr>
          <w:rFonts w:ascii="Cambria" w:hAnsi="Cambria"/>
          <w:noProof/>
        </w:rPr>
      </w:pPr>
      <w:bookmarkStart w:id="117" w:name="_ENREF_55"/>
      <w:r w:rsidRPr="00671703">
        <w:rPr>
          <w:rFonts w:ascii="Cambria" w:hAnsi="Cambria"/>
          <w:noProof/>
        </w:rPr>
        <w:t xml:space="preserve">Tilman, D. 2004. Niche tradeoffs, neutrality, and community structure: A stochastic theory of resource competition, invasion, and community assembly. Proceedings of the National Academy of Sciences of the United States of America </w:t>
      </w:r>
      <w:r w:rsidRPr="00671703">
        <w:rPr>
          <w:rFonts w:ascii="Cambria" w:hAnsi="Cambria"/>
          <w:b/>
          <w:noProof/>
        </w:rPr>
        <w:t>101</w:t>
      </w:r>
      <w:r w:rsidRPr="00671703">
        <w:rPr>
          <w:rFonts w:ascii="Cambria" w:hAnsi="Cambria"/>
          <w:noProof/>
        </w:rPr>
        <w:t>:10854-10861.</w:t>
      </w:r>
      <w:bookmarkEnd w:id="117"/>
    </w:p>
    <w:p w14:paraId="303B7F92" w14:textId="77777777" w:rsidR="00671703" w:rsidRPr="00671703" w:rsidRDefault="00671703" w:rsidP="00671703">
      <w:pPr>
        <w:ind w:left="720" w:hanging="720"/>
        <w:rPr>
          <w:rFonts w:ascii="Cambria" w:hAnsi="Cambria"/>
          <w:noProof/>
        </w:rPr>
      </w:pPr>
      <w:bookmarkStart w:id="118" w:name="_ENREF_56"/>
      <w:r w:rsidRPr="00671703">
        <w:rPr>
          <w:rFonts w:ascii="Cambria" w:hAnsi="Cambria"/>
          <w:noProof/>
        </w:rPr>
        <w:t xml:space="preserve">van Kleunen, M., W. Dawson, D. Schlaepfer, J. M. Jeschke, and M. Fischer. 2010a. Are invaders different? A conceptual framework of comparative approaches for assessing determinants of invasiveness. Ecology Letters </w:t>
      </w:r>
      <w:r w:rsidRPr="00671703">
        <w:rPr>
          <w:rFonts w:ascii="Cambria" w:hAnsi="Cambria"/>
          <w:b/>
          <w:noProof/>
        </w:rPr>
        <w:t>13</w:t>
      </w:r>
      <w:r w:rsidRPr="00671703">
        <w:rPr>
          <w:rFonts w:ascii="Cambria" w:hAnsi="Cambria"/>
          <w:noProof/>
        </w:rPr>
        <w:t>:947-958.</w:t>
      </w:r>
      <w:bookmarkEnd w:id="118"/>
    </w:p>
    <w:p w14:paraId="27D9B554" w14:textId="77777777" w:rsidR="00671703" w:rsidRPr="00671703" w:rsidRDefault="00671703" w:rsidP="00671703">
      <w:pPr>
        <w:ind w:left="720" w:hanging="720"/>
        <w:rPr>
          <w:rFonts w:ascii="Cambria" w:hAnsi="Cambria"/>
          <w:noProof/>
        </w:rPr>
      </w:pPr>
      <w:bookmarkStart w:id="119" w:name="_ENREF_57"/>
      <w:r w:rsidRPr="00671703">
        <w:rPr>
          <w:rFonts w:ascii="Cambria" w:hAnsi="Cambria"/>
          <w:noProof/>
        </w:rPr>
        <w:t xml:space="preserve">van Kleunen, M., E. Weber, and M. Fischer. 2010b. A meta-analysis of trait differences between invasive and non-invasive plant species. Ecology Letters </w:t>
      </w:r>
      <w:r w:rsidRPr="00671703">
        <w:rPr>
          <w:rFonts w:ascii="Cambria" w:hAnsi="Cambria"/>
          <w:b/>
          <w:noProof/>
        </w:rPr>
        <w:t>13</w:t>
      </w:r>
      <w:r w:rsidRPr="00671703">
        <w:rPr>
          <w:rFonts w:ascii="Cambria" w:hAnsi="Cambria"/>
          <w:noProof/>
        </w:rPr>
        <w:t>:235-245.</w:t>
      </w:r>
      <w:bookmarkEnd w:id="119"/>
    </w:p>
    <w:p w14:paraId="5234D4C2" w14:textId="77777777" w:rsidR="00671703" w:rsidRPr="00671703" w:rsidRDefault="00671703" w:rsidP="00671703">
      <w:pPr>
        <w:ind w:left="720" w:hanging="720"/>
        <w:rPr>
          <w:rFonts w:ascii="Cambria" w:hAnsi="Cambria"/>
          <w:noProof/>
        </w:rPr>
      </w:pPr>
      <w:bookmarkStart w:id="120" w:name="_ENREF_58"/>
      <w:r w:rsidRPr="00671703">
        <w:rPr>
          <w:rFonts w:ascii="Cambria" w:hAnsi="Cambria"/>
          <w:noProof/>
        </w:rPr>
        <w:t xml:space="preserve">Verberk, W. C. E. P., D. T. Bilton, P. Calosi, and J. I. Spicer. 2011. Oxygen supply in aquatic ectotherms: Partial pressure and solubility together explain biodiversity and size patterns. Ecology </w:t>
      </w:r>
      <w:r w:rsidRPr="00671703">
        <w:rPr>
          <w:rFonts w:ascii="Cambria" w:hAnsi="Cambria"/>
          <w:b/>
          <w:noProof/>
        </w:rPr>
        <w:t>92</w:t>
      </w:r>
      <w:r w:rsidRPr="00671703">
        <w:rPr>
          <w:rFonts w:ascii="Cambria" w:hAnsi="Cambria"/>
          <w:noProof/>
        </w:rPr>
        <w:t>:1565-1572.</w:t>
      </w:r>
      <w:bookmarkEnd w:id="120"/>
    </w:p>
    <w:p w14:paraId="49FF6EA0" w14:textId="77777777" w:rsidR="00671703" w:rsidRPr="00671703" w:rsidRDefault="00671703" w:rsidP="00671703">
      <w:pPr>
        <w:ind w:left="720" w:hanging="720"/>
        <w:rPr>
          <w:rFonts w:ascii="Cambria" w:hAnsi="Cambria"/>
          <w:noProof/>
        </w:rPr>
      </w:pPr>
      <w:bookmarkStart w:id="121" w:name="_ENREF_59"/>
      <w:r w:rsidRPr="00671703">
        <w:rPr>
          <w:rFonts w:ascii="Cambria" w:hAnsi="Cambria"/>
          <w:noProof/>
        </w:rPr>
        <w:t xml:space="preserve">Vitousek, P. M., C. M. Dantonio, L. L. Loope, and R. Westbrooks. 1996. Biological invasions as global environmental change. American Scientist </w:t>
      </w:r>
      <w:r w:rsidRPr="00671703">
        <w:rPr>
          <w:rFonts w:ascii="Cambria" w:hAnsi="Cambria"/>
          <w:b/>
          <w:noProof/>
        </w:rPr>
        <w:t>84</w:t>
      </w:r>
      <w:r w:rsidRPr="00671703">
        <w:rPr>
          <w:rFonts w:ascii="Cambria" w:hAnsi="Cambria"/>
          <w:noProof/>
        </w:rPr>
        <w:t>:468-478.</w:t>
      </w:r>
      <w:bookmarkEnd w:id="121"/>
    </w:p>
    <w:p w14:paraId="2E9C5AEC" w14:textId="77777777" w:rsidR="00671703" w:rsidRPr="00671703" w:rsidRDefault="00671703" w:rsidP="00671703">
      <w:pPr>
        <w:ind w:left="720" w:hanging="720"/>
        <w:rPr>
          <w:rFonts w:ascii="Cambria" w:hAnsi="Cambria"/>
          <w:noProof/>
        </w:rPr>
      </w:pPr>
      <w:bookmarkStart w:id="122" w:name="_ENREF_60"/>
      <w:r w:rsidRPr="00671703">
        <w:rPr>
          <w:rFonts w:ascii="Cambria" w:hAnsi="Cambria"/>
          <w:noProof/>
        </w:rPr>
        <w:t>Vogel, S. 1994. Life in Moving Fluids: The Physical Biology of Flow. Princeton University Press.</w:t>
      </w:r>
      <w:bookmarkEnd w:id="122"/>
    </w:p>
    <w:p w14:paraId="7CCB34DF" w14:textId="77777777" w:rsidR="00671703" w:rsidRPr="00671703" w:rsidRDefault="00671703" w:rsidP="00671703">
      <w:pPr>
        <w:ind w:left="720" w:hanging="720"/>
        <w:rPr>
          <w:rFonts w:ascii="Cambria" w:hAnsi="Cambria"/>
          <w:noProof/>
        </w:rPr>
      </w:pPr>
      <w:bookmarkStart w:id="123" w:name="_ENREF_61"/>
      <w:r w:rsidRPr="00671703">
        <w:rPr>
          <w:rFonts w:ascii="Cambria" w:hAnsi="Cambria"/>
          <w:noProof/>
        </w:rPr>
        <w:t xml:space="preserve">White, C. R., M. R. Kearney, P. G. D. Matthews, S. Kooijman, and D. J. Marshall. 2011. A Manipulative Test of Competing Theories for Metabolic Scaling. American Naturalist </w:t>
      </w:r>
      <w:r w:rsidRPr="00671703">
        <w:rPr>
          <w:rFonts w:ascii="Cambria" w:hAnsi="Cambria"/>
          <w:b/>
          <w:noProof/>
        </w:rPr>
        <w:t>178</w:t>
      </w:r>
      <w:r w:rsidRPr="00671703">
        <w:rPr>
          <w:rFonts w:ascii="Cambria" w:hAnsi="Cambria"/>
          <w:noProof/>
        </w:rPr>
        <w:t>:746-754.</w:t>
      </w:r>
      <w:bookmarkEnd w:id="123"/>
    </w:p>
    <w:p w14:paraId="2A8A70E6" w14:textId="77777777" w:rsidR="00671703" w:rsidRPr="00671703" w:rsidRDefault="00671703" w:rsidP="00671703">
      <w:pPr>
        <w:ind w:left="720" w:hanging="720"/>
        <w:rPr>
          <w:rFonts w:ascii="Cambria" w:hAnsi="Cambria"/>
          <w:noProof/>
        </w:rPr>
      </w:pPr>
      <w:bookmarkStart w:id="124" w:name="_ENREF_62"/>
      <w:r w:rsidRPr="00671703">
        <w:rPr>
          <w:rFonts w:ascii="Cambria" w:hAnsi="Cambria"/>
          <w:noProof/>
        </w:rPr>
        <w:t xml:space="preserve">Zerebecki, R. A. and C. J. B. Sorte. 2011. Temperature Tolerance and Stress Proteins as Mechanisms of Invasive Species Success. Plos One </w:t>
      </w:r>
      <w:r w:rsidRPr="00671703">
        <w:rPr>
          <w:rFonts w:ascii="Cambria" w:hAnsi="Cambria"/>
          <w:b/>
          <w:noProof/>
        </w:rPr>
        <w:t>6</w:t>
      </w:r>
      <w:r w:rsidRPr="00671703">
        <w:rPr>
          <w:rFonts w:ascii="Cambria" w:hAnsi="Cambria"/>
          <w:noProof/>
        </w:rPr>
        <w:t>.</w:t>
      </w:r>
      <w:bookmarkEnd w:id="124"/>
    </w:p>
    <w:p w14:paraId="772908C8" w14:textId="77777777" w:rsidR="00671703" w:rsidRPr="00671703" w:rsidRDefault="00671703" w:rsidP="00671703">
      <w:pPr>
        <w:ind w:left="720" w:hanging="720"/>
        <w:rPr>
          <w:rFonts w:ascii="Cambria" w:hAnsi="Cambria"/>
          <w:noProof/>
        </w:rPr>
      </w:pPr>
      <w:bookmarkStart w:id="125" w:name="_ENREF_63"/>
      <w:r w:rsidRPr="00671703">
        <w:rPr>
          <w:rFonts w:ascii="Cambria" w:hAnsi="Cambria"/>
          <w:noProof/>
        </w:rPr>
        <w:t xml:space="preserve">Zhao, D. P. and P. S. Feng. 2015. Temperature increase impacts personality traits in aquatic non-native species: Implications for biological invasion under climate change. Current Zoology </w:t>
      </w:r>
      <w:r w:rsidRPr="00671703">
        <w:rPr>
          <w:rFonts w:ascii="Cambria" w:hAnsi="Cambria"/>
          <w:b/>
          <w:noProof/>
        </w:rPr>
        <w:t>61</w:t>
      </w:r>
      <w:r w:rsidRPr="00671703">
        <w:rPr>
          <w:rFonts w:ascii="Cambria" w:hAnsi="Cambria"/>
          <w:noProof/>
        </w:rPr>
        <w:t>:966-971.</w:t>
      </w:r>
      <w:bookmarkEnd w:id="125"/>
    </w:p>
    <w:p w14:paraId="191FEA87" w14:textId="2D0D6D5B" w:rsidR="00671703" w:rsidRDefault="00671703" w:rsidP="00671703">
      <w:pPr>
        <w:rPr>
          <w:rFonts w:ascii="Cambria" w:hAnsi="Cambria"/>
          <w:noProof/>
        </w:rPr>
      </w:pPr>
    </w:p>
    <w:p w14:paraId="7DC36CF4" w14:textId="0B8219AE" w:rsidR="002B6419" w:rsidRDefault="00BC3160" w:rsidP="006B5159">
      <w:pPr>
        <w:widowControl w:val="0"/>
        <w:autoSpaceDE w:val="0"/>
        <w:autoSpaceDN w:val="0"/>
        <w:adjustRightInd w:val="0"/>
        <w:spacing w:line="360" w:lineRule="auto"/>
      </w:pPr>
      <w:r>
        <w:fldChar w:fldCharType="end"/>
      </w:r>
    </w:p>
    <w:p w14:paraId="717803AD" w14:textId="77777777" w:rsidR="002B6419" w:rsidRDefault="002B6419">
      <w:r>
        <w:br w:type="page"/>
      </w:r>
    </w:p>
    <w:p w14:paraId="32A5CEE0" w14:textId="40F5AE08" w:rsidR="007230E1" w:rsidRDefault="00F77CAA" w:rsidP="006B5159">
      <w:pPr>
        <w:widowControl w:val="0"/>
        <w:autoSpaceDE w:val="0"/>
        <w:autoSpaceDN w:val="0"/>
        <w:adjustRightInd w:val="0"/>
        <w:spacing w:line="360" w:lineRule="auto"/>
        <w:rPr>
          <w:noProof/>
          <w:sz w:val="20"/>
          <w:szCs w:val="20"/>
        </w:rPr>
      </w:pPr>
      <w:r>
        <w:lastRenderedPageBreak/>
        <w:t xml:space="preserve">Supplement material: </w:t>
      </w:r>
      <w:r w:rsidR="007230E1">
        <w:t>Plots of oxygen</w:t>
      </w:r>
      <w:r w:rsidR="006B5159">
        <w:t xml:space="preserve"> level</w:t>
      </w:r>
      <w:r w:rsidR="007230E1">
        <w:t xml:space="preserve"> (% air saturation) with mass specific respiration rate of each species</w:t>
      </w:r>
      <w:r w:rsidR="002B6419">
        <w:t xml:space="preserve"> measured (VO</w:t>
      </w:r>
      <w:r w:rsidR="002B6419" w:rsidRPr="002B6419">
        <w:rPr>
          <w:vertAlign w:val="subscript"/>
        </w:rPr>
        <w:t>2</w:t>
      </w:r>
      <w:r w:rsidR="002B6419">
        <w:t>, ml g h</w:t>
      </w:r>
      <w:r w:rsidR="002B6419" w:rsidRPr="002B6419">
        <w:rPr>
          <w:vertAlign w:val="superscript"/>
        </w:rPr>
        <w:t>-1</w:t>
      </w:r>
      <w:r w:rsidR="002B6419">
        <w:t>)</w:t>
      </w:r>
      <w:r w:rsidR="007230E1">
        <w:t xml:space="preserve">. The intersection of dashed lines with x-axis shows the calculated </w:t>
      </w:r>
      <w:r w:rsidR="00AF0E1E" w:rsidRPr="000D0260">
        <w:rPr>
          <w:i/>
        </w:rPr>
        <w:t>C</w:t>
      </w:r>
      <w:r w:rsidR="00AF0E1E" w:rsidRPr="000D0260">
        <w:rPr>
          <w:i/>
          <w:sz w:val="18"/>
          <w:szCs w:val="18"/>
        </w:rPr>
        <w:t>50%VO</w:t>
      </w:r>
      <w:r w:rsidR="00AF0E1E" w:rsidRPr="000D0260">
        <w:rPr>
          <w:i/>
          <w:sz w:val="18"/>
          <w:szCs w:val="18"/>
          <w:vertAlign w:val="subscript"/>
        </w:rPr>
        <w:t>2</w:t>
      </w:r>
      <w:r w:rsidR="00AF0E1E" w:rsidRPr="00AF0E1E">
        <w:t>.</w:t>
      </w:r>
    </w:p>
    <w:p w14:paraId="159B50F6" w14:textId="467429DF" w:rsidR="00517D4F" w:rsidRDefault="00517D4F" w:rsidP="007230E1">
      <w:pPr>
        <w:widowControl w:val="0"/>
        <w:autoSpaceDE w:val="0"/>
        <w:autoSpaceDN w:val="0"/>
        <w:adjustRightInd w:val="0"/>
        <w:rPr>
          <w:sz w:val="20"/>
          <w:szCs w:val="20"/>
        </w:rPr>
      </w:pPr>
      <w:r>
        <w:rPr>
          <w:noProof/>
          <w:sz w:val="20"/>
          <w:szCs w:val="20"/>
        </w:rPr>
        <w:drawing>
          <wp:inline distT="0" distB="0" distL="0" distR="0" wp14:anchorId="71771E75" wp14:editId="67977DC7">
            <wp:extent cx="5518785" cy="7465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lement material.jpg"/>
                    <pic:cNvPicPr/>
                  </pic:nvPicPr>
                  <pic:blipFill>
                    <a:blip r:embed="rId11">
                      <a:extLst>
                        <a:ext uri="{28A0092B-C50C-407E-A947-70E740481C1C}">
                          <a14:useLocalDpi xmlns:a14="http://schemas.microsoft.com/office/drawing/2010/main" val="0"/>
                        </a:ext>
                      </a:extLst>
                    </a:blip>
                    <a:stretch>
                      <a:fillRect/>
                    </a:stretch>
                  </pic:blipFill>
                  <pic:spPr>
                    <a:xfrm>
                      <a:off x="0" y="0"/>
                      <a:ext cx="5518785" cy="7465695"/>
                    </a:xfrm>
                    <a:prstGeom prst="rect">
                      <a:avLst/>
                    </a:prstGeom>
                  </pic:spPr>
                </pic:pic>
              </a:graphicData>
            </a:graphic>
          </wp:inline>
        </w:drawing>
      </w:r>
    </w:p>
    <w:p w14:paraId="25B5532D" w14:textId="77777777" w:rsidR="007230E1" w:rsidRDefault="007230E1" w:rsidP="007230E1">
      <w:pPr>
        <w:widowControl w:val="0"/>
        <w:autoSpaceDE w:val="0"/>
        <w:autoSpaceDN w:val="0"/>
        <w:adjustRightInd w:val="0"/>
      </w:pPr>
    </w:p>
    <w:p w14:paraId="17EC6412" w14:textId="5506377B" w:rsidR="00BB0EED" w:rsidRDefault="00BB0EED" w:rsidP="00F77CAA">
      <w:pPr>
        <w:widowControl w:val="0"/>
        <w:autoSpaceDE w:val="0"/>
        <w:autoSpaceDN w:val="0"/>
        <w:adjustRightInd w:val="0"/>
      </w:pPr>
    </w:p>
    <w:sectPr w:rsidR="00BB0EED" w:rsidSect="00E221A6">
      <w:pgSz w:w="11900" w:h="16840"/>
      <w:pgMar w:top="1440" w:right="1412" w:bottom="1440" w:left="1797" w:header="709" w:footer="709"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Diego Barneche" w:date="2016-06-13T09:14:00Z" w:initials="DB">
    <w:p w14:paraId="503B0FFD" w14:textId="01E73AB1" w:rsidR="00F80CD5" w:rsidRDefault="00F80CD5">
      <w:pPr>
        <w:pStyle w:val="CommentText"/>
      </w:pPr>
      <w:r>
        <w:rPr>
          <w:rStyle w:val="CommentReference"/>
        </w:rPr>
        <w:annotationRef/>
      </w:r>
      <w:r>
        <w:t xml:space="preserve">The paragraph spacing is not standard among sections. </w:t>
      </w:r>
      <w:proofErr w:type="spellStart"/>
      <w:r>
        <w:t>The</w:t>
      </w:r>
      <w:proofErr w:type="spellEnd"/>
      <w:r>
        <w:t xml:space="preserve"> are shorter in the Intro compared to other sections.</w:t>
      </w:r>
    </w:p>
  </w:comment>
  <w:comment w:id="25" w:author="Diego Barneche" w:date="2016-06-13T07:49:00Z" w:initials="DB">
    <w:p w14:paraId="51D60F90" w14:textId="47A350C0" w:rsidR="00054403" w:rsidRDefault="00054403">
      <w:pPr>
        <w:pStyle w:val="CommentText"/>
      </w:pPr>
      <w:r>
        <w:rPr>
          <w:rStyle w:val="CommentReference"/>
        </w:rPr>
        <w:annotationRef/>
      </w:r>
      <w:r>
        <w:t>Is ‘encrusting’ the same as flat? If so, please standardize.</w:t>
      </w:r>
    </w:p>
  </w:comment>
  <w:comment w:id="37" w:author="Diego Barneche" w:date="2016-06-13T07:57:00Z" w:initials="DB">
    <w:p w14:paraId="06059323" w14:textId="77777777" w:rsidR="00C70FD1" w:rsidRDefault="00C70FD1" w:rsidP="00C70FD1">
      <w:pPr>
        <w:widowControl w:val="0"/>
        <w:autoSpaceDE w:val="0"/>
        <w:autoSpaceDN w:val="0"/>
        <w:adjustRightInd w:val="0"/>
        <w:rPr>
          <w:rFonts w:ascii="Times New Roman" w:hAnsi="Times New Roman" w:cs="Times New Roman"/>
          <w:sz w:val="16"/>
          <w:szCs w:val="16"/>
        </w:rPr>
      </w:pPr>
      <w:r>
        <w:rPr>
          <w:rStyle w:val="CommentReference"/>
        </w:rPr>
        <w:annotationRef/>
      </w:r>
      <w:proofErr w:type="spellStart"/>
      <w:r>
        <w:rPr>
          <w:rFonts w:ascii="Times New Roman" w:hAnsi="Times New Roman" w:cs="Times New Roman"/>
          <w:sz w:val="16"/>
          <w:szCs w:val="16"/>
        </w:rPr>
        <w:t>Kruschke</w:t>
      </w:r>
      <w:proofErr w:type="spellEnd"/>
      <w:r>
        <w:rPr>
          <w:rFonts w:ascii="Times New Roman" w:hAnsi="Times New Roman" w:cs="Times New Roman"/>
          <w:sz w:val="16"/>
          <w:szCs w:val="16"/>
        </w:rPr>
        <w:t>, John K.</w:t>
      </w:r>
    </w:p>
    <w:p w14:paraId="2122941E" w14:textId="77F64239" w:rsidR="00C70FD1" w:rsidRDefault="00C70FD1" w:rsidP="00C70FD1">
      <w:pPr>
        <w:pStyle w:val="CommentText"/>
      </w:pPr>
      <w:r>
        <w:rPr>
          <w:rFonts w:ascii="Times New Roman" w:hAnsi="Times New Roman" w:cs="Times New Roman"/>
          <w:sz w:val="16"/>
          <w:szCs w:val="16"/>
        </w:rPr>
        <w:t xml:space="preserve">Doing Bayesian data </w:t>
      </w:r>
      <w:proofErr w:type="gramStart"/>
      <w:r>
        <w:rPr>
          <w:rFonts w:ascii="Times New Roman" w:hAnsi="Times New Roman" w:cs="Times New Roman"/>
          <w:sz w:val="16"/>
          <w:szCs w:val="16"/>
        </w:rPr>
        <w:t>analysis :</w:t>
      </w:r>
      <w:proofErr w:type="gramEnd"/>
      <w:r>
        <w:rPr>
          <w:rFonts w:ascii="Times New Roman" w:hAnsi="Times New Roman" w:cs="Times New Roman"/>
          <w:sz w:val="16"/>
          <w:szCs w:val="16"/>
        </w:rPr>
        <w:t xml:space="preserve"> a tutorial with R, JAGS, and Stan</w:t>
      </w:r>
      <w:r>
        <w:rPr>
          <w:rFonts w:ascii="Times New Roman" w:hAnsi="Times New Roman" w:cs="Times New Roman"/>
          <w:sz w:val="16"/>
          <w:szCs w:val="16"/>
        </w:rPr>
        <w:t>.</w:t>
      </w:r>
      <w:r>
        <w:rPr>
          <w:rFonts w:ascii="Times New Roman" w:hAnsi="Times New Roman" w:cs="Times New Roman"/>
          <w:sz w:val="16"/>
          <w:szCs w:val="16"/>
        </w:rPr>
        <w:t xml:space="preserve"> </w:t>
      </w:r>
      <w:r>
        <w:rPr>
          <w:rFonts w:ascii="Times New Roman" w:hAnsi="Times New Roman" w:cs="Times New Roman"/>
          <w:sz w:val="16"/>
          <w:szCs w:val="16"/>
        </w:rPr>
        <w:t>2nd</w:t>
      </w:r>
      <w:r>
        <w:rPr>
          <w:rFonts w:ascii="Times New Roman" w:hAnsi="Times New Roman" w:cs="Times New Roman"/>
          <w:sz w:val="16"/>
          <w:szCs w:val="16"/>
        </w:rPr>
        <w:t xml:space="preserve"> </w:t>
      </w:r>
      <w:r>
        <w:rPr>
          <w:rFonts w:ascii="Times New Roman" w:hAnsi="Times New Roman" w:cs="Times New Roman"/>
          <w:sz w:val="16"/>
          <w:szCs w:val="16"/>
        </w:rPr>
        <w:t>Edition</w:t>
      </w:r>
      <w:r>
        <w:rPr>
          <w:rFonts w:ascii="Times New Roman" w:hAnsi="Times New Roman" w:cs="Times New Roman"/>
          <w:sz w:val="16"/>
          <w:szCs w:val="16"/>
        </w:rPr>
        <w:t>.</w:t>
      </w:r>
      <w:r>
        <w:rPr>
          <w:rFonts w:ascii="Times New Roman" w:hAnsi="Times New Roman" w:cs="Times New Roman"/>
          <w:sz w:val="16"/>
          <w:szCs w:val="16"/>
        </w:rPr>
        <w:t xml:space="preserve"> </w:t>
      </w:r>
      <w:r>
        <w:rPr>
          <w:rFonts w:ascii="Times New Roman" w:hAnsi="Times New Roman" w:cs="Times New Roman"/>
          <w:sz w:val="11"/>
          <w:szCs w:val="11"/>
        </w:rPr>
        <w:t>Academic Press</w:t>
      </w:r>
      <w:r>
        <w:rPr>
          <w:rFonts w:ascii="Times New Roman" w:hAnsi="Times New Roman" w:cs="Times New Roman"/>
          <w:sz w:val="11"/>
          <w:szCs w:val="11"/>
        </w:rPr>
        <w:t>,</w:t>
      </w:r>
      <w:r>
        <w:rPr>
          <w:rFonts w:ascii="Times New Roman" w:hAnsi="Times New Roman" w:cs="Times New Roman"/>
          <w:sz w:val="16"/>
          <w:szCs w:val="16"/>
        </w:rPr>
        <w:t xml:space="preserve"> pp. 759. </w:t>
      </w:r>
      <w:r>
        <w:rPr>
          <w:rFonts w:ascii="Times New Roman" w:hAnsi="Times New Roman" w:cs="Times New Roman"/>
          <w:sz w:val="16"/>
          <w:szCs w:val="16"/>
        </w:rPr>
        <w:t>ISBN 978-0-12-405888-0</w:t>
      </w:r>
    </w:p>
  </w:comment>
  <w:comment w:id="62" w:author="Diego Barneche" w:date="2016-06-13T09:13:00Z" w:initials="DB">
    <w:p w14:paraId="1C80CCDE" w14:textId="7F77070A" w:rsidR="00F80CD5" w:rsidRDefault="00F80CD5">
      <w:pPr>
        <w:pStyle w:val="CommentText"/>
      </w:pPr>
      <w:r>
        <w:rPr>
          <w:rStyle w:val="CommentReference"/>
        </w:rPr>
        <w:annotationRef/>
      </w:r>
      <w:r>
        <w:t>What is AS?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3B0FFD" w15:done="0"/>
  <w15:commentEx w15:paraId="51D60F90" w15:done="0"/>
  <w15:commentEx w15:paraId="2122941E" w15:done="0"/>
  <w15:commentEx w15:paraId="1C80CCD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6"/>
  <w:displayBackgroundShape/>
  <w:proofState w:spelling="clean" w:grammar="clean"/>
  <w:trackRevisions/>
  <w:doNotTrackMove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asapzp9xa0dr9etatnpvapgpavfsw25at0e&quot;&gt;PhD&lt;record-ids&gt;&lt;item&gt;1&lt;/item&gt;&lt;item&gt;5&lt;/item&gt;&lt;item&gt;6&lt;/item&gt;&lt;item&gt;7&lt;/item&gt;&lt;item&gt;17&lt;/item&gt;&lt;item&gt;52&lt;/item&gt;&lt;item&gt;65&lt;/item&gt;&lt;item&gt;66&lt;/item&gt;&lt;item&gt;75&lt;/item&gt;&lt;item&gt;89&lt;/item&gt;&lt;item&gt;93&lt;/item&gt;&lt;item&gt;115&lt;/item&gt;&lt;item&gt;116&lt;/item&gt;&lt;item&gt;117&lt;/item&gt;&lt;item&gt;121&lt;/item&gt;&lt;item&gt;122&lt;/item&gt;&lt;item&gt;128&lt;/item&gt;&lt;item&gt;135&lt;/item&gt;&lt;item&gt;136&lt;/item&gt;&lt;item&gt;139&lt;/item&gt;&lt;item&gt;142&lt;/item&gt;&lt;item&gt;143&lt;/item&gt;&lt;item&gt;149&lt;/item&gt;&lt;item&gt;156&lt;/item&gt;&lt;item&gt;159&lt;/item&gt;&lt;item&gt;165&lt;/item&gt;&lt;item&gt;170&lt;/item&gt;&lt;item&gt;176&lt;/item&gt;&lt;item&gt;178&lt;/item&gt;&lt;item&gt;180&lt;/item&gt;&lt;item&gt;184&lt;/item&gt;&lt;item&gt;185&lt;/item&gt;&lt;item&gt;193&lt;/item&gt;&lt;item&gt;194&lt;/item&gt;&lt;item&gt;195&lt;/item&gt;&lt;item&gt;199&lt;/item&gt;&lt;item&gt;200&lt;/item&gt;&lt;item&gt;213&lt;/item&gt;&lt;item&gt;249&lt;/item&gt;&lt;item&gt;250&lt;/item&gt;&lt;item&gt;385&lt;/item&gt;&lt;item&gt;389&lt;/item&gt;&lt;item&gt;395&lt;/item&gt;&lt;item&gt;396&lt;/item&gt;&lt;item&gt;408&lt;/item&gt;&lt;item&gt;412&lt;/item&gt;&lt;item&gt;413&lt;/item&gt;&lt;item&gt;414&lt;/item&gt;&lt;item&gt;416&lt;/item&gt;&lt;item&gt;418&lt;/item&gt;&lt;item&gt;424&lt;/item&gt;&lt;item&gt;436&lt;/item&gt;&lt;item&gt;438&lt;/item&gt;&lt;item&gt;440&lt;/item&gt;&lt;item&gt;441&lt;/item&gt;&lt;item&gt;442&lt;/item&gt;&lt;item&gt;445&lt;/item&gt;&lt;item&gt;446&lt;/item&gt;&lt;item&gt;447&lt;/item&gt;&lt;item&gt;448&lt;/item&gt;&lt;item&gt;449&lt;/item&gt;&lt;item&gt;453&lt;/item&gt;&lt;item&gt;454&lt;/item&gt;&lt;/record-ids&gt;&lt;/item&gt;&lt;/Libraries&gt;"/>
  </w:docVars>
  <w:rsids>
    <w:rsidRoot w:val="00423299"/>
    <w:rsid w:val="00010EE4"/>
    <w:rsid w:val="00012AD2"/>
    <w:rsid w:val="000141BA"/>
    <w:rsid w:val="00021C53"/>
    <w:rsid w:val="00037C0E"/>
    <w:rsid w:val="0004167C"/>
    <w:rsid w:val="000424FB"/>
    <w:rsid w:val="00044695"/>
    <w:rsid w:val="00044CDE"/>
    <w:rsid w:val="000502F2"/>
    <w:rsid w:val="00054403"/>
    <w:rsid w:val="000557E9"/>
    <w:rsid w:val="00056D59"/>
    <w:rsid w:val="00057D03"/>
    <w:rsid w:val="00064B2A"/>
    <w:rsid w:val="00065F05"/>
    <w:rsid w:val="00070159"/>
    <w:rsid w:val="00070ED8"/>
    <w:rsid w:val="000761E3"/>
    <w:rsid w:val="00077C6E"/>
    <w:rsid w:val="000842A1"/>
    <w:rsid w:val="00086584"/>
    <w:rsid w:val="000867B8"/>
    <w:rsid w:val="00087CEA"/>
    <w:rsid w:val="000957DC"/>
    <w:rsid w:val="0009787F"/>
    <w:rsid w:val="000A09FE"/>
    <w:rsid w:val="000A24AC"/>
    <w:rsid w:val="000A780E"/>
    <w:rsid w:val="000A7D3C"/>
    <w:rsid w:val="000C0C0E"/>
    <w:rsid w:val="000C204E"/>
    <w:rsid w:val="000D0260"/>
    <w:rsid w:val="000D2B05"/>
    <w:rsid w:val="000D3484"/>
    <w:rsid w:val="000D4E72"/>
    <w:rsid w:val="000D70EB"/>
    <w:rsid w:val="000D7C56"/>
    <w:rsid w:val="000E071E"/>
    <w:rsid w:val="000E1535"/>
    <w:rsid w:val="000E7D67"/>
    <w:rsid w:val="000F01A4"/>
    <w:rsid w:val="00103361"/>
    <w:rsid w:val="00104C14"/>
    <w:rsid w:val="00106EE4"/>
    <w:rsid w:val="00107B83"/>
    <w:rsid w:val="0011398E"/>
    <w:rsid w:val="00113D97"/>
    <w:rsid w:val="0012054F"/>
    <w:rsid w:val="00123254"/>
    <w:rsid w:val="001236C4"/>
    <w:rsid w:val="00123840"/>
    <w:rsid w:val="0012521C"/>
    <w:rsid w:val="0012727D"/>
    <w:rsid w:val="00135BC7"/>
    <w:rsid w:val="00143978"/>
    <w:rsid w:val="001472AE"/>
    <w:rsid w:val="00151F91"/>
    <w:rsid w:val="0015360F"/>
    <w:rsid w:val="00154253"/>
    <w:rsid w:val="001559F9"/>
    <w:rsid w:val="00157EF5"/>
    <w:rsid w:val="00166A12"/>
    <w:rsid w:val="00171341"/>
    <w:rsid w:val="00177848"/>
    <w:rsid w:val="001809E2"/>
    <w:rsid w:val="00181E84"/>
    <w:rsid w:val="00183A81"/>
    <w:rsid w:val="00191B0A"/>
    <w:rsid w:val="001A369A"/>
    <w:rsid w:val="001B0AC1"/>
    <w:rsid w:val="001B0ACC"/>
    <w:rsid w:val="001B1C45"/>
    <w:rsid w:val="001B5471"/>
    <w:rsid w:val="001B6418"/>
    <w:rsid w:val="001B7C16"/>
    <w:rsid w:val="001B7CA2"/>
    <w:rsid w:val="001C1E89"/>
    <w:rsid w:val="001E0EC7"/>
    <w:rsid w:val="001E12AF"/>
    <w:rsid w:val="001E6997"/>
    <w:rsid w:val="001E753A"/>
    <w:rsid w:val="001F2A8C"/>
    <w:rsid w:val="001F4ADB"/>
    <w:rsid w:val="00204A89"/>
    <w:rsid w:val="00212DAD"/>
    <w:rsid w:val="00213117"/>
    <w:rsid w:val="00224989"/>
    <w:rsid w:val="00230088"/>
    <w:rsid w:val="00230FC4"/>
    <w:rsid w:val="00235F89"/>
    <w:rsid w:val="00237EA6"/>
    <w:rsid w:val="00240BCF"/>
    <w:rsid w:val="0024433A"/>
    <w:rsid w:val="00252451"/>
    <w:rsid w:val="00253BB3"/>
    <w:rsid w:val="002601C2"/>
    <w:rsid w:val="00260309"/>
    <w:rsid w:val="00261447"/>
    <w:rsid w:val="00261A10"/>
    <w:rsid w:val="00263AE3"/>
    <w:rsid w:val="00266F1A"/>
    <w:rsid w:val="002751CE"/>
    <w:rsid w:val="00275E41"/>
    <w:rsid w:val="00277DBC"/>
    <w:rsid w:val="002823C5"/>
    <w:rsid w:val="00285049"/>
    <w:rsid w:val="00287E48"/>
    <w:rsid w:val="00292864"/>
    <w:rsid w:val="002A1225"/>
    <w:rsid w:val="002A12AD"/>
    <w:rsid w:val="002B3F11"/>
    <w:rsid w:val="002B6419"/>
    <w:rsid w:val="002C2E2F"/>
    <w:rsid w:val="002C36BB"/>
    <w:rsid w:val="002C75CA"/>
    <w:rsid w:val="002D34E1"/>
    <w:rsid w:val="002D5130"/>
    <w:rsid w:val="002D7639"/>
    <w:rsid w:val="002E488F"/>
    <w:rsid w:val="002E7CCB"/>
    <w:rsid w:val="002F25F3"/>
    <w:rsid w:val="002F2B45"/>
    <w:rsid w:val="002F7B65"/>
    <w:rsid w:val="00301217"/>
    <w:rsid w:val="00301817"/>
    <w:rsid w:val="003032DF"/>
    <w:rsid w:val="00306192"/>
    <w:rsid w:val="00306352"/>
    <w:rsid w:val="00307241"/>
    <w:rsid w:val="0031314C"/>
    <w:rsid w:val="003270FA"/>
    <w:rsid w:val="003403D2"/>
    <w:rsid w:val="003422C4"/>
    <w:rsid w:val="00345A1C"/>
    <w:rsid w:val="00347CB3"/>
    <w:rsid w:val="00352790"/>
    <w:rsid w:val="00361A81"/>
    <w:rsid w:val="00363254"/>
    <w:rsid w:val="00374D04"/>
    <w:rsid w:val="0038204C"/>
    <w:rsid w:val="003916F1"/>
    <w:rsid w:val="00396145"/>
    <w:rsid w:val="003B134B"/>
    <w:rsid w:val="003B32AF"/>
    <w:rsid w:val="003B3F3C"/>
    <w:rsid w:val="003B4D71"/>
    <w:rsid w:val="003C66EA"/>
    <w:rsid w:val="003D4AF2"/>
    <w:rsid w:val="003D68B9"/>
    <w:rsid w:val="003E1A58"/>
    <w:rsid w:val="003E51F1"/>
    <w:rsid w:val="003E7887"/>
    <w:rsid w:val="003E78C6"/>
    <w:rsid w:val="003F1ED8"/>
    <w:rsid w:val="003F5C35"/>
    <w:rsid w:val="00402232"/>
    <w:rsid w:val="004037DA"/>
    <w:rsid w:val="00405FA5"/>
    <w:rsid w:val="00411FF6"/>
    <w:rsid w:val="00420F62"/>
    <w:rsid w:val="00423299"/>
    <w:rsid w:val="00423C0C"/>
    <w:rsid w:val="00425B47"/>
    <w:rsid w:val="004405EE"/>
    <w:rsid w:val="004406F4"/>
    <w:rsid w:val="004407D9"/>
    <w:rsid w:val="00440805"/>
    <w:rsid w:val="004438ED"/>
    <w:rsid w:val="00446419"/>
    <w:rsid w:val="00451780"/>
    <w:rsid w:val="0045395A"/>
    <w:rsid w:val="004579B2"/>
    <w:rsid w:val="00460E93"/>
    <w:rsid w:val="0046221C"/>
    <w:rsid w:val="00463B6F"/>
    <w:rsid w:val="00464873"/>
    <w:rsid w:val="00475848"/>
    <w:rsid w:val="004759C2"/>
    <w:rsid w:val="00475B96"/>
    <w:rsid w:val="0047668A"/>
    <w:rsid w:val="00477D2A"/>
    <w:rsid w:val="004923AB"/>
    <w:rsid w:val="00493E49"/>
    <w:rsid w:val="00497B41"/>
    <w:rsid w:val="004A1778"/>
    <w:rsid w:val="004A5A00"/>
    <w:rsid w:val="004A6D06"/>
    <w:rsid w:val="004B0C77"/>
    <w:rsid w:val="004B1DAC"/>
    <w:rsid w:val="004B2E72"/>
    <w:rsid w:val="004B41B9"/>
    <w:rsid w:val="004B4E32"/>
    <w:rsid w:val="004B7A00"/>
    <w:rsid w:val="004C0750"/>
    <w:rsid w:val="004C57C2"/>
    <w:rsid w:val="004D1BE1"/>
    <w:rsid w:val="004D3535"/>
    <w:rsid w:val="004E0F99"/>
    <w:rsid w:val="004E1816"/>
    <w:rsid w:val="004E28C4"/>
    <w:rsid w:val="004E4F00"/>
    <w:rsid w:val="004F0254"/>
    <w:rsid w:val="004F11D5"/>
    <w:rsid w:val="00501451"/>
    <w:rsid w:val="00501E4C"/>
    <w:rsid w:val="005040A6"/>
    <w:rsid w:val="00511CF6"/>
    <w:rsid w:val="005137C9"/>
    <w:rsid w:val="00516D8C"/>
    <w:rsid w:val="00517D4F"/>
    <w:rsid w:val="00520696"/>
    <w:rsid w:val="00521B74"/>
    <w:rsid w:val="00526CCF"/>
    <w:rsid w:val="0053583F"/>
    <w:rsid w:val="0054524A"/>
    <w:rsid w:val="005465AA"/>
    <w:rsid w:val="00556985"/>
    <w:rsid w:val="005607BB"/>
    <w:rsid w:val="00561C1C"/>
    <w:rsid w:val="00566A11"/>
    <w:rsid w:val="005758D6"/>
    <w:rsid w:val="00584A5E"/>
    <w:rsid w:val="005865C1"/>
    <w:rsid w:val="0059046B"/>
    <w:rsid w:val="00590DA6"/>
    <w:rsid w:val="00591365"/>
    <w:rsid w:val="00596E64"/>
    <w:rsid w:val="005B14E6"/>
    <w:rsid w:val="005B50AD"/>
    <w:rsid w:val="005B6212"/>
    <w:rsid w:val="005E0EF5"/>
    <w:rsid w:val="005E22A5"/>
    <w:rsid w:val="005E3E93"/>
    <w:rsid w:val="005E418A"/>
    <w:rsid w:val="005F282C"/>
    <w:rsid w:val="005F2E9A"/>
    <w:rsid w:val="005F6487"/>
    <w:rsid w:val="006009D9"/>
    <w:rsid w:val="00604829"/>
    <w:rsid w:val="00607F5A"/>
    <w:rsid w:val="0061051C"/>
    <w:rsid w:val="00610BB5"/>
    <w:rsid w:val="00613BF1"/>
    <w:rsid w:val="0061543C"/>
    <w:rsid w:val="00616523"/>
    <w:rsid w:val="00617CDB"/>
    <w:rsid w:val="0062210E"/>
    <w:rsid w:val="00622FF4"/>
    <w:rsid w:val="006232FC"/>
    <w:rsid w:val="00627161"/>
    <w:rsid w:val="00634594"/>
    <w:rsid w:val="00637492"/>
    <w:rsid w:val="006408CA"/>
    <w:rsid w:val="00643CB7"/>
    <w:rsid w:val="0064794D"/>
    <w:rsid w:val="00653C05"/>
    <w:rsid w:val="0065730E"/>
    <w:rsid w:val="00657F52"/>
    <w:rsid w:val="00667705"/>
    <w:rsid w:val="00671703"/>
    <w:rsid w:val="00676FCE"/>
    <w:rsid w:val="00677129"/>
    <w:rsid w:val="00682AF5"/>
    <w:rsid w:val="0069174F"/>
    <w:rsid w:val="00693995"/>
    <w:rsid w:val="00694181"/>
    <w:rsid w:val="006946A6"/>
    <w:rsid w:val="00694F8A"/>
    <w:rsid w:val="006A2D4C"/>
    <w:rsid w:val="006A6AFA"/>
    <w:rsid w:val="006B20FE"/>
    <w:rsid w:val="006B5159"/>
    <w:rsid w:val="006B7582"/>
    <w:rsid w:val="006C7726"/>
    <w:rsid w:val="006D7CC6"/>
    <w:rsid w:val="006E27C1"/>
    <w:rsid w:val="006E6576"/>
    <w:rsid w:val="006F1788"/>
    <w:rsid w:val="006F1BDD"/>
    <w:rsid w:val="006F2688"/>
    <w:rsid w:val="006F3E9E"/>
    <w:rsid w:val="006F714F"/>
    <w:rsid w:val="007003CC"/>
    <w:rsid w:val="00700E21"/>
    <w:rsid w:val="00702730"/>
    <w:rsid w:val="0070385A"/>
    <w:rsid w:val="00717ED4"/>
    <w:rsid w:val="007230E1"/>
    <w:rsid w:val="007234D9"/>
    <w:rsid w:val="00743D37"/>
    <w:rsid w:val="0076322D"/>
    <w:rsid w:val="0076599B"/>
    <w:rsid w:val="0077392F"/>
    <w:rsid w:val="00780E6F"/>
    <w:rsid w:val="00784469"/>
    <w:rsid w:val="00790640"/>
    <w:rsid w:val="00791B12"/>
    <w:rsid w:val="00797D28"/>
    <w:rsid w:val="007A3A47"/>
    <w:rsid w:val="007A3DB1"/>
    <w:rsid w:val="007A4C2B"/>
    <w:rsid w:val="007B0D28"/>
    <w:rsid w:val="007B2F9E"/>
    <w:rsid w:val="007B4114"/>
    <w:rsid w:val="007B5CE2"/>
    <w:rsid w:val="007B6905"/>
    <w:rsid w:val="007B7C9A"/>
    <w:rsid w:val="007C11FA"/>
    <w:rsid w:val="007C1E80"/>
    <w:rsid w:val="007C3CE0"/>
    <w:rsid w:val="007D3E4B"/>
    <w:rsid w:val="007D5A0F"/>
    <w:rsid w:val="007D5C15"/>
    <w:rsid w:val="007D6C8F"/>
    <w:rsid w:val="007D7FD3"/>
    <w:rsid w:val="007E0423"/>
    <w:rsid w:val="007E0EE7"/>
    <w:rsid w:val="007E41AF"/>
    <w:rsid w:val="007E681D"/>
    <w:rsid w:val="007F36BA"/>
    <w:rsid w:val="007F50F1"/>
    <w:rsid w:val="007F6F2D"/>
    <w:rsid w:val="007F77FE"/>
    <w:rsid w:val="008007BB"/>
    <w:rsid w:val="00801E9D"/>
    <w:rsid w:val="00803DDF"/>
    <w:rsid w:val="00805834"/>
    <w:rsid w:val="00814D91"/>
    <w:rsid w:val="00817615"/>
    <w:rsid w:val="00821029"/>
    <w:rsid w:val="00831C51"/>
    <w:rsid w:val="008414D8"/>
    <w:rsid w:val="00846BFC"/>
    <w:rsid w:val="00856637"/>
    <w:rsid w:val="00857D92"/>
    <w:rsid w:val="00863C5A"/>
    <w:rsid w:val="0086421F"/>
    <w:rsid w:val="00866DF0"/>
    <w:rsid w:val="00867EBB"/>
    <w:rsid w:val="00870C17"/>
    <w:rsid w:val="0087181E"/>
    <w:rsid w:val="0087246F"/>
    <w:rsid w:val="008836F7"/>
    <w:rsid w:val="00883D62"/>
    <w:rsid w:val="00884CD6"/>
    <w:rsid w:val="0089749B"/>
    <w:rsid w:val="008A4B2F"/>
    <w:rsid w:val="008C0836"/>
    <w:rsid w:val="008C3153"/>
    <w:rsid w:val="008C4AA0"/>
    <w:rsid w:val="008C4E61"/>
    <w:rsid w:val="008C7DA0"/>
    <w:rsid w:val="008D3465"/>
    <w:rsid w:val="008D4783"/>
    <w:rsid w:val="008D6667"/>
    <w:rsid w:val="008D694E"/>
    <w:rsid w:val="008E06B1"/>
    <w:rsid w:val="008E2B74"/>
    <w:rsid w:val="008F3AE1"/>
    <w:rsid w:val="00905836"/>
    <w:rsid w:val="00916521"/>
    <w:rsid w:val="00921A2B"/>
    <w:rsid w:val="00934B67"/>
    <w:rsid w:val="00945634"/>
    <w:rsid w:val="00947CD5"/>
    <w:rsid w:val="00955B86"/>
    <w:rsid w:val="00955D6C"/>
    <w:rsid w:val="00957EE6"/>
    <w:rsid w:val="0096309E"/>
    <w:rsid w:val="00966E06"/>
    <w:rsid w:val="0097089A"/>
    <w:rsid w:val="00975141"/>
    <w:rsid w:val="00975514"/>
    <w:rsid w:val="009825AD"/>
    <w:rsid w:val="00982712"/>
    <w:rsid w:val="00982958"/>
    <w:rsid w:val="009838B8"/>
    <w:rsid w:val="009861DF"/>
    <w:rsid w:val="00986660"/>
    <w:rsid w:val="00987E55"/>
    <w:rsid w:val="009972EC"/>
    <w:rsid w:val="0099791A"/>
    <w:rsid w:val="009A2642"/>
    <w:rsid w:val="009A604D"/>
    <w:rsid w:val="009A766B"/>
    <w:rsid w:val="009A7DE6"/>
    <w:rsid w:val="009B62B0"/>
    <w:rsid w:val="009B68FF"/>
    <w:rsid w:val="009C754F"/>
    <w:rsid w:val="009C7ADC"/>
    <w:rsid w:val="009D27F0"/>
    <w:rsid w:val="009D63DD"/>
    <w:rsid w:val="009E0466"/>
    <w:rsid w:val="009E3CCD"/>
    <w:rsid w:val="009E5D6E"/>
    <w:rsid w:val="009F0C71"/>
    <w:rsid w:val="009F21E3"/>
    <w:rsid w:val="009F75DB"/>
    <w:rsid w:val="00A05D38"/>
    <w:rsid w:val="00A0694D"/>
    <w:rsid w:val="00A072E7"/>
    <w:rsid w:val="00A10B1D"/>
    <w:rsid w:val="00A23F04"/>
    <w:rsid w:val="00A30209"/>
    <w:rsid w:val="00A31ED9"/>
    <w:rsid w:val="00A3380A"/>
    <w:rsid w:val="00A43E8B"/>
    <w:rsid w:val="00A44288"/>
    <w:rsid w:val="00A45BFD"/>
    <w:rsid w:val="00A4605B"/>
    <w:rsid w:val="00A514A6"/>
    <w:rsid w:val="00A60AE8"/>
    <w:rsid w:val="00A675C6"/>
    <w:rsid w:val="00A718EE"/>
    <w:rsid w:val="00A73ABA"/>
    <w:rsid w:val="00A7625A"/>
    <w:rsid w:val="00A82C59"/>
    <w:rsid w:val="00A84397"/>
    <w:rsid w:val="00A878A5"/>
    <w:rsid w:val="00A90CDF"/>
    <w:rsid w:val="00A92354"/>
    <w:rsid w:val="00AA365D"/>
    <w:rsid w:val="00AA4C90"/>
    <w:rsid w:val="00AC2D9D"/>
    <w:rsid w:val="00AC5F25"/>
    <w:rsid w:val="00AD54DC"/>
    <w:rsid w:val="00AD56A5"/>
    <w:rsid w:val="00AE2D0A"/>
    <w:rsid w:val="00AE40A3"/>
    <w:rsid w:val="00AE727B"/>
    <w:rsid w:val="00AF0E1E"/>
    <w:rsid w:val="00AF35BA"/>
    <w:rsid w:val="00AF35CF"/>
    <w:rsid w:val="00AF3982"/>
    <w:rsid w:val="00AF5E39"/>
    <w:rsid w:val="00AF74F1"/>
    <w:rsid w:val="00B0426E"/>
    <w:rsid w:val="00B059D8"/>
    <w:rsid w:val="00B13599"/>
    <w:rsid w:val="00B15307"/>
    <w:rsid w:val="00B16169"/>
    <w:rsid w:val="00B22A9A"/>
    <w:rsid w:val="00B22E41"/>
    <w:rsid w:val="00B23213"/>
    <w:rsid w:val="00B23879"/>
    <w:rsid w:val="00B31576"/>
    <w:rsid w:val="00B319AE"/>
    <w:rsid w:val="00B36E28"/>
    <w:rsid w:val="00B37F17"/>
    <w:rsid w:val="00B40CD0"/>
    <w:rsid w:val="00B413D2"/>
    <w:rsid w:val="00B436DE"/>
    <w:rsid w:val="00B45661"/>
    <w:rsid w:val="00B50F8E"/>
    <w:rsid w:val="00B5176C"/>
    <w:rsid w:val="00B54145"/>
    <w:rsid w:val="00B556D3"/>
    <w:rsid w:val="00B56B92"/>
    <w:rsid w:val="00B63E0F"/>
    <w:rsid w:val="00B65F93"/>
    <w:rsid w:val="00B73C92"/>
    <w:rsid w:val="00B73E6F"/>
    <w:rsid w:val="00B804FE"/>
    <w:rsid w:val="00B84E70"/>
    <w:rsid w:val="00B86496"/>
    <w:rsid w:val="00B93994"/>
    <w:rsid w:val="00B93C3D"/>
    <w:rsid w:val="00B96E46"/>
    <w:rsid w:val="00BB0EED"/>
    <w:rsid w:val="00BB1165"/>
    <w:rsid w:val="00BB1CB3"/>
    <w:rsid w:val="00BC3160"/>
    <w:rsid w:val="00BC36BE"/>
    <w:rsid w:val="00BC3DFE"/>
    <w:rsid w:val="00BC7A28"/>
    <w:rsid w:val="00BD1304"/>
    <w:rsid w:val="00BD477D"/>
    <w:rsid w:val="00BE0CD7"/>
    <w:rsid w:val="00BF4FF3"/>
    <w:rsid w:val="00C00C45"/>
    <w:rsid w:val="00C00F46"/>
    <w:rsid w:val="00C0523C"/>
    <w:rsid w:val="00C06125"/>
    <w:rsid w:val="00C06253"/>
    <w:rsid w:val="00C070A8"/>
    <w:rsid w:val="00C11229"/>
    <w:rsid w:val="00C13735"/>
    <w:rsid w:val="00C172F8"/>
    <w:rsid w:val="00C24F46"/>
    <w:rsid w:val="00C25A67"/>
    <w:rsid w:val="00C3050E"/>
    <w:rsid w:val="00C309DB"/>
    <w:rsid w:val="00C34CA0"/>
    <w:rsid w:val="00C373FB"/>
    <w:rsid w:val="00C40386"/>
    <w:rsid w:val="00C47D44"/>
    <w:rsid w:val="00C568A9"/>
    <w:rsid w:val="00C6108C"/>
    <w:rsid w:val="00C675FF"/>
    <w:rsid w:val="00C70FD1"/>
    <w:rsid w:val="00C73339"/>
    <w:rsid w:val="00C75B3C"/>
    <w:rsid w:val="00C76586"/>
    <w:rsid w:val="00C80D37"/>
    <w:rsid w:val="00C82469"/>
    <w:rsid w:val="00C8576B"/>
    <w:rsid w:val="00C8723E"/>
    <w:rsid w:val="00C97D3A"/>
    <w:rsid w:val="00CA0BD7"/>
    <w:rsid w:val="00CA0D1C"/>
    <w:rsid w:val="00CA15F0"/>
    <w:rsid w:val="00CA7343"/>
    <w:rsid w:val="00CB3345"/>
    <w:rsid w:val="00CB6FAA"/>
    <w:rsid w:val="00CC4E8A"/>
    <w:rsid w:val="00CC7E24"/>
    <w:rsid w:val="00CD5069"/>
    <w:rsid w:val="00CE28C8"/>
    <w:rsid w:val="00CE2C18"/>
    <w:rsid w:val="00CE3776"/>
    <w:rsid w:val="00CE5120"/>
    <w:rsid w:val="00CE7D50"/>
    <w:rsid w:val="00CF0551"/>
    <w:rsid w:val="00CF34FB"/>
    <w:rsid w:val="00CF40BD"/>
    <w:rsid w:val="00CF4CA2"/>
    <w:rsid w:val="00D0217B"/>
    <w:rsid w:val="00D044D3"/>
    <w:rsid w:val="00D045FC"/>
    <w:rsid w:val="00D123B2"/>
    <w:rsid w:val="00D14F13"/>
    <w:rsid w:val="00D21D31"/>
    <w:rsid w:val="00D24227"/>
    <w:rsid w:val="00D348E3"/>
    <w:rsid w:val="00D3722C"/>
    <w:rsid w:val="00D516E7"/>
    <w:rsid w:val="00D52B77"/>
    <w:rsid w:val="00D53A0C"/>
    <w:rsid w:val="00D63FD8"/>
    <w:rsid w:val="00D6402D"/>
    <w:rsid w:val="00D66B48"/>
    <w:rsid w:val="00D81E52"/>
    <w:rsid w:val="00D82A2B"/>
    <w:rsid w:val="00D83562"/>
    <w:rsid w:val="00D84250"/>
    <w:rsid w:val="00DA1549"/>
    <w:rsid w:val="00DA4856"/>
    <w:rsid w:val="00DA7884"/>
    <w:rsid w:val="00DB12A6"/>
    <w:rsid w:val="00DB2F60"/>
    <w:rsid w:val="00DB6574"/>
    <w:rsid w:val="00DC1A87"/>
    <w:rsid w:val="00DC3D9C"/>
    <w:rsid w:val="00DD108D"/>
    <w:rsid w:val="00DD2235"/>
    <w:rsid w:val="00DD51DC"/>
    <w:rsid w:val="00DD6AC7"/>
    <w:rsid w:val="00DD7B08"/>
    <w:rsid w:val="00DE2290"/>
    <w:rsid w:val="00DE58AD"/>
    <w:rsid w:val="00DE6513"/>
    <w:rsid w:val="00DF0D20"/>
    <w:rsid w:val="00E0327D"/>
    <w:rsid w:val="00E05D6F"/>
    <w:rsid w:val="00E06C78"/>
    <w:rsid w:val="00E158FB"/>
    <w:rsid w:val="00E221A6"/>
    <w:rsid w:val="00E22D94"/>
    <w:rsid w:val="00E2576D"/>
    <w:rsid w:val="00E27E2F"/>
    <w:rsid w:val="00E31734"/>
    <w:rsid w:val="00E33105"/>
    <w:rsid w:val="00E41FC3"/>
    <w:rsid w:val="00E43AC2"/>
    <w:rsid w:val="00E44931"/>
    <w:rsid w:val="00E46D5F"/>
    <w:rsid w:val="00E47C82"/>
    <w:rsid w:val="00E51891"/>
    <w:rsid w:val="00E56A96"/>
    <w:rsid w:val="00E61F2C"/>
    <w:rsid w:val="00E6315A"/>
    <w:rsid w:val="00E65737"/>
    <w:rsid w:val="00E658CC"/>
    <w:rsid w:val="00E674F9"/>
    <w:rsid w:val="00E70F0B"/>
    <w:rsid w:val="00E83B5B"/>
    <w:rsid w:val="00E87399"/>
    <w:rsid w:val="00E908AF"/>
    <w:rsid w:val="00E9253B"/>
    <w:rsid w:val="00E93EC4"/>
    <w:rsid w:val="00E952E3"/>
    <w:rsid w:val="00E95D11"/>
    <w:rsid w:val="00E97247"/>
    <w:rsid w:val="00E97B2D"/>
    <w:rsid w:val="00EA0B8A"/>
    <w:rsid w:val="00EB61D5"/>
    <w:rsid w:val="00EC2D4B"/>
    <w:rsid w:val="00EC4799"/>
    <w:rsid w:val="00EC6201"/>
    <w:rsid w:val="00EC79E5"/>
    <w:rsid w:val="00ED0845"/>
    <w:rsid w:val="00ED4D29"/>
    <w:rsid w:val="00EE2CAE"/>
    <w:rsid w:val="00EE305C"/>
    <w:rsid w:val="00EE6FE5"/>
    <w:rsid w:val="00EF1D2D"/>
    <w:rsid w:val="00EF50DB"/>
    <w:rsid w:val="00EF6EA4"/>
    <w:rsid w:val="00EF7BCD"/>
    <w:rsid w:val="00EF7FF1"/>
    <w:rsid w:val="00F07A27"/>
    <w:rsid w:val="00F132D9"/>
    <w:rsid w:val="00F158F3"/>
    <w:rsid w:val="00F2135F"/>
    <w:rsid w:val="00F25EC1"/>
    <w:rsid w:val="00F302E0"/>
    <w:rsid w:val="00F30F4D"/>
    <w:rsid w:val="00F3281E"/>
    <w:rsid w:val="00F41EB7"/>
    <w:rsid w:val="00F45A10"/>
    <w:rsid w:val="00F472C8"/>
    <w:rsid w:val="00F714D8"/>
    <w:rsid w:val="00F746B2"/>
    <w:rsid w:val="00F77CAA"/>
    <w:rsid w:val="00F80CD5"/>
    <w:rsid w:val="00F84F23"/>
    <w:rsid w:val="00F86248"/>
    <w:rsid w:val="00F86DB1"/>
    <w:rsid w:val="00F920FF"/>
    <w:rsid w:val="00F937B0"/>
    <w:rsid w:val="00F95021"/>
    <w:rsid w:val="00F97243"/>
    <w:rsid w:val="00FA0307"/>
    <w:rsid w:val="00FA2611"/>
    <w:rsid w:val="00FA5F71"/>
    <w:rsid w:val="00FB0C3F"/>
    <w:rsid w:val="00FB1094"/>
    <w:rsid w:val="00FB2B04"/>
    <w:rsid w:val="00FC260B"/>
    <w:rsid w:val="00FC2F5F"/>
    <w:rsid w:val="00FC5FA6"/>
    <w:rsid w:val="00FC6D61"/>
    <w:rsid w:val="00FD2962"/>
    <w:rsid w:val="00FD2E68"/>
    <w:rsid w:val="00FD57FF"/>
    <w:rsid w:val="00FD6819"/>
    <w:rsid w:val="00FE15C8"/>
    <w:rsid w:val="00FE2438"/>
    <w:rsid w:val="00FE5955"/>
    <w:rsid w:val="00FF4E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F79D9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5E22A5"/>
    <w:pPr>
      <w:spacing w:before="100" w:beforeAutospacing="1" w:after="100" w:afterAutospacing="1"/>
      <w:outlineLvl w:val="4"/>
    </w:pPr>
    <w:rPr>
      <w:rFonts w:ascii="Times" w:hAnsi="Times"/>
      <w:b/>
      <w:bCs/>
      <w:sz w:val="20"/>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3160"/>
    <w:rPr>
      <w:color w:val="0000FF" w:themeColor="hyperlink"/>
      <w:u w:val="single"/>
    </w:rPr>
  </w:style>
  <w:style w:type="character" w:customStyle="1" w:styleId="st">
    <w:name w:val="st"/>
    <w:basedOn w:val="DefaultParagraphFont"/>
    <w:rsid w:val="00EF7BCD"/>
  </w:style>
  <w:style w:type="character" w:styleId="Emphasis">
    <w:name w:val="Emphasis"/>
    <w:basedOn w:val="DefaultParagraphFont"/>
    <w:uiPriority w:val="20"/>
    <w:qFormat/>
    <w:rsid w:val="00EF7BCD"/>
    <w:rPr>
      <w:i/>
      <w:iCs/>
    </w:rPr>
  </w:style>
  <w:style w:type="paragraph" w:styleId="HTMLPreformatted">
    <w:name w:val="HTML Preformatted"/>
    <w:basedOn w:val="Normal"/>
    <w:link w:val="HTMLPreformattedChar"/>
    <w:uiPriority w:val="99"/>
    <w:semiHidden/>
    <w:unhideWhenUsed/>
    <w:rsid w:val="005B6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AU"/>
    </w:rPr>
  </w:style>
  <w:style w:type="character" w:customStyle="1" w:styleId="HTMLPreformattedChar">
    <w:name w:val="HTML Preformatted Char"/>
    <w:basedOn w:val="DefaultParagraphFont"/>
    <w:link w:val="HTMLPreformatted"/>
    <w:uiPriority w:val="99"/>
    <w:semiHidden/>
    <w:rsid w:val="005B6212"/>
    <w:rPr>
      <w:rFonts w:ascii="Courier" w:hAnsi="Courier" w:cs="Courier"/>
      <w:sz w:val="20"/>
      <w:szCs w:val="20"/>
      <w:lang w:val="en-AU"/>
    </w:rPr>
  </w:style>
  <w:style w:type="character" w:styleId="CommentReference">
    <w:name w:val="annotation reference"/>
    <w:uiPriority w:val="99"/>
    <w:semiHidden/>
    <w:unhideWhenUsed/>
    <w:rsid w:val="00396145"/>
    <w:rPr>
      <w:sz w:val="16"/>
      <w:szCs w:val="16"/>
    </w:rPr>
  </w:style>
  <w:style w:type="paragraph" w:styleId="BalloonText">
    <w:name w:val="Balloon Text"/>
    <w:basedOn w:val="Normal"/>
    <w:link w:val="BalloonTextChar"/>
    <w:uiPriority w:val="99"/>
    <w:semiHidden/>
    <w:unhideWhenUsed/>
    <w:rsid w:val="00657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730E"/>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9C754F"/>
    <w:rPr>
      <w:sz w:val="20"/>
      <w:szCs w:val="20"/>
    </w:rPr>
  </w:style>
  <w:style w:type="character" w:customStyle="1" w:styleId="CommentTextChar">
    <w:name w:val="Comment Text Char"/>
    <w:basedOn w:val="DefaultParagraphFont"/>
    <w:link w:val="CommentText"/>
    <w:uiPriority w:val="99"/>
    <w:semiHidden/>
    <w:rsid w:val="009C754F"/>
    <w:rPr>
      <w:sz w:val="20"/>
      <w:szCs w:val="20"/>
    </w:rPr>
  </w:style>
  <w:style w:type="paragraph" w:styleId="CommentSubject">
    <w:name w:val="annotation subject"/>
    <w:basedOn w:val="CommentText"/>
    <w:next w:val="CommentText"/>
    <w:link w:val="CommentSubjectChar"/>
    <w:uiPriority w:val="99"/>
    <w:semiHidden/>
    <w:unhideWhenUsed/>
    <w:rsid w:val="009C754F"/>
    <w:rPr>
      <w:b/>
      <w:bCs/>
    </w:rPr>
  </w:style>
  <w:style w:type="character" w:customStyle="1" w:styleId="CommentSubjectChar">
    <w:name w:val="Comment Subject Char"/>
    <w:basedOn w:val="CommentTextChar"/>
    <w:link w:val="CommentSubject"/>
    <w:uiPriority w:val="99"/>
    <w:semiHidden/>
    <w:rsid w:val="009C754F"/>
    <w:rPr>
      <w:b/>
      <w:bCs/>
      <w:sz w:val="20"/>
      <w:szCs w:val="20"/>
    </w:rPr>
  </w:style>
  <w:style w:type="paragraph" w:styleId="Revision">
    <w:name w:val="Revision"/>
    <w:hidden/>
    <w:uiPriority w:val="99"/>
    <w:semiHidden/>
    <w:rsid w:val="0076599B"/>
  </w:style>
  <w:style w:type="character" w:styleId="LineNumber">
    <w:name w:val="line number"/>
    <w:basedOn w:val="DefaultParagraphFont"/>
    <w:uiPriority w:val="99"/>
    <w:semiHidden/>
    <w:unhideWhenUsed/>
    <w:rsid w:val="00E221A6"/>
  </w:style>
  <w:style w:type="character" w:styleId="PlaceholderText">
    <w:name w:val="Placeholder Text"/>
    <w:basedOn w:val="DefaultParagraphFont"/>
    <w:uiPriority w:val="99"/>
    <w:semiHidden/>
    <w:rsid w:val="000A780E"/>
    <w:rPr>
      <w:color w:val="808080"/>
    </w:rPr>
  </w:style>
  <w:style w:type="character" w:customStyle="1" w:styleId="Heading5Char">
    <w:name w:val="Heading 5 Char"/>
    <w:basedOn w:val="DefaultParagraphFont"/>
    <w:link w:val="Heading5"/>
    <w:uiPriority w:val="9"/>
    <w:rsid w:val="005E22A5"/>
    <w:rPr>
      <w:rFonts w:ascii="Times" w:hAnsi="Times"/>
      <w:b/>
      <w:bCs/>
      <w:sz w:val="20"/>
      <w:szCs w:val="20"/>
      <w:lang w:val="en-AU"/>
    </w:rPr>
  </w:style>
  <w:style w:type="character" w:customStyle="1" w:styleId="publication-type">
    <w:name w:val="publication-type"/>
    <w:basedOn w:val="DefaultParagraphFont"/>
    <w:rsid w:val="005E22A5"/>
  </w:style>
  <w:style w:type="character" w:customStyle="1" w:styleId="publication-title">
    <w:name w:val="publication-title"/>
    <w:basedOn w:val="DefaultParagraphFont"/>
    <w:rsid w:val="005E22A5"/>
  </w:style>
  <w:style w:type="character" w:styleId="FollowedHyperlink">
    <w:name w:val="FollowedHyperlink"/>
    <w:basedOn w:val="DefaultParagraphFont"/>
    <w:uiPriority w:val="99"/>
    <w:semiHidden/>
    <w:unhideWhenUsed/>
    <w:rsid w:val="006009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7331">
      <w:bodyDiv w:val="1"/>
      <w:marLeft w:val="0"/>
      <w:marRight w:val="0"/>
      <w:marTop w:val="0"/>
      <w:marBottom w:val="0"/>
      <w:divBdr>
        <w:top w:val="none" w:sz="0" w:space="0" w:color="auto"/>
        <w:left w:val="none" w:sz="0" w:space="0" w:color="auto"/>
        <w:bottom w:val="none" w:sz="0" w:space="0" w:color="auto"/>
        <w:right w:val="none" w:sz="0" w:space="0" w:color="auto"/>
      </w:divBdr>
    </w:div>
    <w:div w:id="60910966">
      <w:bodyDiv w:val="1"/>
      <w:marLeft w:val="0"/>
      <w:marRight w:val="0"/>
      <w:marTop w:val="0"/>
      <w:marBottom w:val="0"/>
      <w:divBdr>
        <w:top w:val="none" w:sz="0" w:space="0" w:color="auto"/>
        <w:left w:val="none" w:sz="0" w:space="0" w:color="auto"/>
        <w:bottom w:val="none" w:sz="0" w:space="0" w:color="auto"/>
        <w:right w:val="none" w:sz="0" w:space="0" w:color="auto"/>
      </w:divBdr>
    </w:div>
    <w:div w:id="119879788">
      <w:bodyDiv w:val="1"/>
      <w:marLeft w:val="0"/>
      <w:marRight w:val="0"/>
      <w:marTop w:val="0"/>
      <w:marBottom w:val="0"/>
      <w:divBdr>
        <w:top w:val="none" w:sz="0" w:space="0" w:color="auto"/>
        <w:left w:val="none" w:sz="0" w:space="0" w:color="auto"/>
        <w:bottom w:val="none" w:sz="0" w:space="0" w:color="auto"/>
        <w:right w:val="none" w:sz="0" w:space="0" w:color="auto"/>
      </w:divBdr>
    </w:div>
    <w:div w:id="183981114">
      <w:bodyDiv w:val="1"/>
      <w:marLeft w:val="0"/>
      <w:marRight w:val="0"/>
      <w:marTop w:val="0"/>
      <w:marBottom w:val="0"/>
      <w:divBdr>
        <w:top w:val="none" w:sz="0" w:space="0" w:color="auto"/>
        <w:left w:val="none" w:sz="0" w:space="0" w:color="auto"/>
        <w:bottom w:val="none" w:sz="0" w:space="0" w:color="auto"/>
        <w:right w:val="none" w:sz="0" w:space="0" w:color="auto"/>
      </w:divBdr>
    </w:div>
    <w:div w:id="229733746">
      <w:bodyDiv w:val="1"/>
      <w:marLeft w:val="0"/>
      <w:marRight w:val="0"/>
      <w:marTop w:val="0"/>
      <w:marBottom w:val="0"/>
      <w:divBdr>
        <w:top w:val="none" w:sz="0" w:space="0" w:color="auto"/>
        <w:left w:val="none" w:sz="0" w:space="0" w:color="auto"/>
        <w:bottom w:val="none" w:sz="0" w:space="0" w:color="auto"/>
        <w:right w:val="none" w:sz="0" w:space="0" w:color="auto"/>
      </w:divBdr>
      <w:divsChild>
        <w:div w:id="331759471">
          <w:marLeft w:val="0"/>
          <w:marRight w:val="0"/>
          <w:marTop w:val="0"/>
          <w:marBottom w:val="0"/>
          <w:divBdr>
            <w:top w:val="none" w:sz="0" w:space="0" w:color="auto"/>
            <w:left w:val="none" w:sz="0" w:space="0" w:color="auto"/>
            <w:bottom w:val="none" w:sz="0" w:space="0" w:color="auto"/>
            <w:right w:val="none" w:sz="0" w:space="0" w:color="auto"/>
          </w:divBdr>
        </w:div>
        <w:div w:id="363748679">
          <w:marLeft w:val="0"/>
          <w:marRight w:val="0"/>
          <w:marTop w:val="0"/>
          <w:marBottom w:val="0"/>
          <w:divBdr>
            <w:top w:val="none" w:sz="0" w:space="0" w:color="auto"/>
            <w:left w:val="none" w:sz="0" w:space="0" w:color="auto"/>
            <w:bottom w:val="none" w:sz="0" w:space="0" w:color="auto"/>
            <w:right w:val="none" w:sz="0" w:space="0" w:color="auto"/>
          </w:divBdr>
        </w:div>
      </w:divsChild>
    </w:div>
    <w:div w:id="399014441">
      <w:bodyDiv w:val="1"/>
      <w:marLeft w:val="0"/>
      <w:marRight w:val="0"/>
      <w:marTop w:val="0"/>
      <w:marBottom w:val="0"/>
      <w:divBdr>
        <w:top w:val="none" w:sz="0" w:space="0" w:color="auto"/>
        <w:left w:val="none" w:sz="0" w:space="0" w:color="auto"/>
        <w:bottom w:val="none" w:sz="0" w:space="0" w:color="auto"/>
        <w:right w:val="none" w:sz="0" w:space="0" w:color="auto"/>
      </w:divBdr>
    </w:div>
    <w:div w:id="546458506">
      <w:bodyDiv w:val="1"/>
      <w:marLeft w:val="0"/>
      <w:marRight w:val="0"/>
      <w:marTop w:val="0"/>
      <w:marBottom w:val="0"/>
      <w:divBdr>
        <w:top w:val="none" w:sz="0" w:space="0" w:color="auto"/>
        <w:left w:val="none" w:sz="0" w:space="0" w:color="auto"/>
        <w:bottom w:val="none" w:sz="0" w:space="0" w:color="auto"/>
        <w:right w:val="none" w:sz="0" w:space="0" w:color="auto"/>
      </w:divBdr>
    </w:div>
    <w:div w:id="601569767">
      <w:bodyDiv w:val="1"/>
      <w:marLeft w:val="0"/>
      <w:marRight w:val="0"/>
      <w:marTop w:val="0"/>
      <w:marBottom w:val="0"/>
      <w:divBdr>
        <w:top w:val="none" w:sz="0" w:space="0" w:color="auto"/>
        <w:left w:val="none" w:sz="0" w:space="0" w:color="auto"/>
        <w:bottom w:val="none" w:sz="0" w:space="0" w:color="auto"/>
        <w:right w:val="none" w:sz="0" w:space="0" w:color="auto"/>
      </w:divBdr>
    </w:div>
    <w:div w:id="713431041">
      <w:bodyDiv w:val="1"/>
      <w:marLeft w:val="0"/>
      <w:marRight w:val="0"/>
      <w:marTop w:val="0"/>
      <w:marBottom w:val="0"/>
      <w:divBdr>
        <w:top w:val="none" w:sz="0" w:space="0" w:color="auto"/>
        <w:left w:val="none" w:sz="0" w:space="0" w:color="auto"/>
        <w:bottom w:val="none" w:sz="0" w:space="0" w:color="auto"/>
        <w:right w:val="none" w:sz="0" w:space="0" w:color="auto"/>
      </w:divBdr>
    </w:div>
    <w:div w:id="728650652">
      <w:bodyDiv w:val="1"/>
      <w:marLeft w:val="0"/>
      <w:marRight w:val="0"/>
      <w:marTop w:val="0"/>
      <w:marBottom w:val="0"/>
      <w:divBdr>
        <w:top w:val="none" w:sz="0" w:space="0" w:color="auto"/>
        <w:left w:val="none" w:sz="0" w:space="0" w:color="auto"/>
        <w:bottom w:val="none" w:sz="0" w:space="0" w:color="auto"/>
        <w:right w:val="none" w:sz="0" w:space="0" w:color="auto"/>
      </w:divBdr>
    </w:div>
    <w:div w:id="733040580">
      <w:bodyDiv w:val="1"/>
      <w:marLeft w:val="0"/>
      <w:marRight w:val="0"/>
      <w:marTop w:val="0"/>
      <w:marBottom w:val="0"/>
      <w:divBdr>
        <w:top w:val="none" w:sz="0" w:space="0" w:color="auto"/>
        <w:left w:val="none" w:sz="0" w:space="0" w:color="auto"/>
        <w:bottom w:val="none" w:sz="0" w:space="0" w:color="auto"/>
        <w:right w:val="none" w:sz="0" w:space="0" w:color="auto"/>
      </w:divBdr>
    </w:div>
    <w:div w:id="735979458">
      <w:bodyDiv w:val="1"/>
      <w:marLeft w:val="0"/>
      <w:marRight w:val="0"/>
      <w:marTop w:val="0"/>
      <w:marBottom w:val="0"/>
      <w:divBdr>
        <w:top w:val="none" w:sz="0" w:space="0" w:color="auto"/>
        <w:left w:val="none" w:sz="0" w:space="0" w:color="auto"/>
        <w:bottom w:val="none" w:sz="0" w:space="0" w:color="auto"/>
        <w:right w:val="none" w:sz="0" w:space="0" w:color="auto"/>
      </w:divBdr>
    </w:div>
    <w:div w:id="741409545">
      <w:bodyDiv w:val="1"/>
      <w:marLeft w:val="0"/>
      <w:marRight w:val="0"/>
      <w:marTop w:val="0"/>
      <w:marBottom w:val="0"/>
      <w:divBdr>
        <w:top w:val="none" w:sz="0" w:space="0" w:color="auto"/>
        <w:left w:val="none" w:sz="0" w:space="0" w:color="auto"/>
        <w:bottom w:val="none" w:sz="0" w:space="0" w:color="auto"/>
        <w:right w:val="none" w:sz="0" w:space="0" w:color="auto"/>
      </w:divBdr>
    </w:div>
    <w:div w:id="783960761">
      <w:bodyDiv w:val="1"/>
      <w:marLeft w:val="0"/>
      <w:marRight w:val="0"/>
      <w:marTop w:val="0"/>
      <w:marBottom w:val="0"/>
      <w:divBdr>
        <w:top w:val="none" w:sz="0" w:space="0" w:color="auto"/>
        <w:left w:val="none" w:sz="0" w:space="0" w:color="auto"/>
        <w:bottom w:val="none" w:sz="0" w:space="0" w:color="auto"/>
        <w:right w:val="none" w:sz="0" w:space="0" w:color="auto"/>
      </w:divBdr>
    </w:div>
    <w:div w:id="813915849">
      <w:bodyDiv w:val="1"/>
      <w:marLeft w:val="0"/>
      <w:marRight w:val="0"/>
      <w:marTop w:val="0"/>
      <w:marBottom w:val="0"/>
      <w:divBdr>
        <w:top w:val="none" w:sz="0" w:space="0" w:color="auto"/>
        <w:left w:val="none" w:sz="0" w:space="0" w:color="auto"/>
        <w:bottom w:val="none" w:sz="0" w:space="0" w:color="auto"/>
        <w:right w:val="none" w:sz="0" w:space="0" w:color="auto"/>
      </w:divBdr>
    </w:div>
    <w:div w:id="872112143">
      <w:bodyDiv w:val="1"/>
      <w:marLeft w:val="0"/>
      <w:marRight w:val="0"/>
      <w:marTop w:val="0"/>
      <w:marBottom w:val="0"/>
      <w:divBdr>
        <w:top w:val="none" w:sz="0" w:space="0" w:color="auto"/>
        <w:left w:val="none" w:sz="0" w:space="0" w:color="auto"/>
        <w:bottom w:val="none" w:sz="0" w:space="0" w:color="auto"/>
        <w:right w:val="none" w:sz="0" w:space="0" w:color="auto"/>
      </w:divBdr>
    </w:div>
    <w:div w:id="897590384">
      <w:bodyDiv w:val="1"/>
      <w:marLeft w:val="0"/>
      <w:marRight w:val="0"/>
      <w:marTop w:val="0"/>
      <w:marBottom w:val="0"/>
      <w:divBdr>
        <w:top w:val="none" w:sz="0" w:space="0" w:color="auto"/>
        <w:left w:val="none" w:sz="0" w:space="0" w:color="auto"/>
        <w:bottom w:val="none" w:sz="0" w:space="0" w:color="auto"/>
        <w:right w:val="none" w:sz="0" w:space="0" w:color="auto"/>
      </w:divBdr>
    </w:div>
    <w:div w:id="902788650">
      <w:bodyDiv w:val="1"/>
      <w:marLeft w:val="0"/>
      <w:marRight w:val="0"/>
      <w:marTop w:val="0"/>
      <w:marBottom w:val="0"/>
      <w:divBdr>
        <w:top w:val="none" w:sz="0" w:space="0" w:color="auto"/>
        <w:left w:val="none" w:sz="0" w:space="0" w:color="auto"/>
        <w:bottom w:val="none" w:sz="0" w:space="0" w:color="auto"/>
        <w:right w:val="none" w:sz="0" w:space="0" w:color="auto"/>
      </w:divBdr>
    </w:div>
    <w:div w:id="1017074655">
      <w:bodyDiv w:val="1"/>
      <w:marLeft w:val="0"/>
      <w:marRight w:val="0"/>
      <w:marTop w:val="0"/>
      <w:marBottom w:val="0"/>
      <w:divBdr>
        <w:top w:val="none" w:sz="0" w:space="0" w:color="auto"/>
        <w:left w:val="none" w:sz="0" w:space="0" w:color="auto"/>
        <w:bottom w:val="none" w:sz="0" w:space="0" w:color="auto"/>
        <w:right w:val="none" w:sz="0" w:space="0" w:color="auto"/>
      </w:divBdr>
    </w:div>
    <w:div w:id="1115127680">
      <w:bodyDiv w:val="1"/>
      <w:marLeft w:val="0"/>
      <w:marRight w:val="0"/>
      <w:marTop w:val="0"/>
      <w:marBottom w:val="0"/>
      <w:divBdr>
        <w:top w:val="none" w:sz="0" w:space="0" w:color="auto"/>
        <w:left w:val="none" w:sz="0" w:space="0" w:color="auto"/>
        <w:bottom w:val="none" w:sz="0" w:space="0" w:color="auto"/>
        <w:right w:val="none" w:sz="0" w:space="0" w:color="auto"/>
      </w:divBdr>
    </w:div>
    <w:div w:id="1215044944">
      <w:bodyDiv w:val="1"/>
      <w:marLeft w:val="0"/>
      <w:marRight w:val="0"/>
      <w:marTop w:val="0"/>
      <w:marBottom w:val="0"/>
      <w:divBdr>
        <w:top w:val="none" w:sz="0" w:space="0" w:color="auto"/>
        <w:left w:val="none" w:sz="0" w:space="0" w:color="auto"/>
        <w:bottom w:val="none" w:sz="0" w:space="0" w:color="auto"/>
        <w:right w:val="none" w:sz="0" w:space="0" w:color="auto"/>
      </w:divBdr>
    </w:div>
    <w:div w:id="1367944113">
      <w:bodyDiv w:val="1"/>
      <w:marLeft w:val="0"/>
      <w:marRight w:val="0"/>
      <w:marTop w:val="0"/>
      <w:marBottom w:val="0"/>
      <w:divBdr>
        <w:top w:val="none" w:sz="0" w:space="0" w:color="auto"/>
        <w:left w:val="none" w:sz="0" w:space="0" w:color="auto"/>
        <w:bottom w:val="none" w:sz="0" w:space="0" w:color="auto"/>
        <w:right w:val="none" w:sz="0" w:space="0" w:color="auto"/>
      </w:divBdr>
    </w:div>
    <w:div w:id="1408503472">
      <w:bodyDiv w:val="1"/>
      <w:marLeft w:val="0"/>
      <w:marRight w:val="0"/>
      <w:marTop w:val="0"/>
      <w:marBottom w:val="0"/>
      <w:divBdr>
        <w:top w:val="none" w:sz="0" w:space="0" w:color="auto"/>
        <w:left w:val="none" w:sz="0" w:space="0" w:color="auto"/>
        <w:bottom w:val="none" w:sz="0" w:space="0" w:color="auto"/>
        <w:right w:val="none" w:sz="0" w:space="0" w:color="auto"/>
      </w:divBdr>
    </w:div>
    <w:div w:id="1427263813">
      <w:bodyDiv w:val="1"/>
      <w:marLeft w:val="0"/>
      <w:marRight w:val="0"/>
      <w:marTop w:val="0"/>
      <w:marBottom w:val="0"/>
      <w:divBdr>
        <w:top w:val="none" w:sz="0" w:space="0" w:color="auto"/>
        <w:left w:val="none" w:sz="0" w:space="0" w:color="auto"/>
        <w:bottom w:val="none" w:sz="0" w:space="0" w:color="auto"/>
        <w:right w:val="none" w:sz="0" w:space="0" w:color="auto"/>
      </w:divBdr>
    </w:div>
    <w:div w:id="1497964024">
      <w:bodyDiv w:val="1"/>
      <w:marLeft w:val="0"/>
      <w:marRight w:val="0"/>
      <w:marTop w:val="0"/>
      <w:marBottom w:val="0"/>
      <w:divBdr>
        <w:top w:val="none" w:sz="0" w:space="0" w:color="auto"/>
        <w:left w:val="none" w:sz="0" w:space="0" w:color="auto"/>
        <w:bottom w:val="none" w:sz="0" w:space="0" w:color="auto"/>
        <w:right w:val="none" w:sz="0" w:space="0" w:color="auto"/>
      </w:divBdr>
    </w:div>
    <w:div w:id="1498376942">
      <w:bodyDiv w:val="1"/>
      <w:marLeft w:val="0"/>
      <w:marRight w:val="0"/>
      <w:marTop w:val="0"/>
      <w:marBottom w:val="0"/>
      <w:divBdr>
        <w:top w:val="none" w:sz="0" w:space="0" w:color="auto"/>
        <w:left w:val="none" w:sz="0" w:space="0" w:color="auto"/>
        <w:bottom w:val="none" w:sz="0" w:space="0" w:color="auto"/>
        <w:right w:val="none" w:sz="0" w:space="0" w:color="auto"/>
      </w:divBdr>
    </w:div>
    <w:div w:id="1499033015">
      <w:bodyDiv w:val="1"/>
      <w:marLeft w:val="0"/>
      <w:marRight w:val="0"/>
      <w:marTop w:val="0"/>
      <w:marBottom w:val="0"/>
      <w:divBdr>
        <w:top w:val="none" w:sz="0" w:space="0" w:color="auto"/>
        <w:left w:val="none" w:sz="0" w:space="0" w:color="auto"/>
        <w:bottom w:val="none" w:sz="0" w:space="0" w:color="auto"/>
        <w:right w:val="none" w:sz="0" w:space="0" w:color="auto"/>
      </w:divBdr>
    </w:div>
    <w:div w:id="1514298958">
      <w:bodyDiv w:val="1"/>
      <w:marLeft w:val="0"/>
      <w:marRight w:val="0"/>
      <w:marTop w:val="0"/>
      <w:marBottom w:val="0"/>
      <w:divBdr>
        <w:top w:val="none" w:sz="0" w:space="0" w:color="auto"/>
        <w:left w:val="none" w:sz="0" w:space="0" w:color="auto"/>
        <w:bottom w:val="none" w:sz="0" w:space="0" w:color="auto"/>
        <w:right w:val="none" w:sz="0" w:space="0" w:color="auto"/>
      </w:divBdr>
    </w:div>
    <w:div w:id="1571039393">
      <w:bodyDiv w:val="1"/>
      <w:marLeft w:val="0"/>
      <w:marRight w:val="0"/>
      <w:marTop w:val="0"/>
      <w:marBottom w:val="0"/>
      <w:divBdr>
        <w:top w:val="none" w:sz="0" w:space="0" w:color="auto"/>
        <w:left w:val="none" w:sz="0" w:space="0" w:color="auto"/>
        <w:bottom w:val="none" w:sz="0" w:space="0" w:color="auto"/>
        <w:right w:val="none" w:sz="0" w:space="0" w:color="auto"/>
      </w:divBdr>
    </w:div>
    <w:div w:id="1808232910">
      <w:bodyDiv w:val="1"/>
      <w:marLeft w:val="0"/>
      <w:marRight w:val="0"/>
      <w:marTop w:val="0"/>
      <w:marBottom w:val="0"/>
      <w:divBdr>
        <w:top w:val="none" w:sz="0" w:space="0" w:color="auto"/>
        <w:left w:val="none" w:sz="0" w:space="0" w:color="auto"/>
        <w:bottom w:val="none" w:sz="0" w:space="0" w:color="auto"/>
        <w:right w:val="none" w:sz="0" w:space="0" w:color="auto"/>
      </w:divBdr>
    </w:div>
    <w:div w:id="1905141820">
      <w:bodyDiv w:val="1"/>
      <w:marLeft w:val="0"/>
      <w:marRight w:val="0"/>
      <w:marTop w:val="0"/>
      <w:marBottom w:val="0"/>
      <w:divBdr>
        <w:top w:val="none" w:sz="0" w:space="0" w:color="auto"/>
        <w:left w:val="none" w:sz="0" w:space="0" w:color="auto"/>
        <w:bottom w:val="none" w:sz="0" w:space="0" w:color="auto"/>
        <w:right w:val="none" w:sz="0" w:space="0" w:color="auto"/>
      </w:divBdr>
    </w:div>
    <w:div w:id="1949854468">
      <w:bodyDiv w:val="1"/>
      <w:marLeft w:val="0"/>
      <w:marRight w:val="0"/>
      <w:marTop w:val="0"/>
      <w:marBottom w:val="0"/>
      <w:divBdr>
        <w:top w:val="none" w:sz="0" w:space="0" w:color="auto"/>
        <w:left w:val="none" w:sz="0" w:space="0" w:color="auto"/>
        <w:bottom w:val="none" w:sz="0" w:space="0" w:color="auto"/>
        <w:right w:val="none" w:sz="0" w:space="0" w:color="auto"/>
      </w:divBdr>
    </w:div>
    <w:div w:id="1969160664">
      <w:bodyDiv w:val="1"/>
      <w:marLeft w:val="0"/>
      <w:marRight w:val="0"/>
      <w:marTop w:val="0"/>
      <w:marBottom w:val="0"/>
      <w:divBdr>
        <w:top w:val="none" w:sz="0" w:space="0" w:color="auto"/>
        <w:left w:val="none" w:sz="0" w:space="0" w:color="auto"/>
        <w:bottom w:val="none" w:sz="0" w:space="0" w:color="auto"/>
        <w:right w:val="none" w:sz="0" w:space="0" w:color="auto"/>
      </w:divBdr>
    </w:div>
    <w:div w:id="2003511097">
      <w:bodyDiv w:val="1"/>
      <w:marLeft w:val="0"/>
      <w:marRight w:val="0"/>
      <w:marTop w:val="0"/>
      <w:marBottom w:val="0"/>
      <w:divBdr>
        <w:top w:val="none" w:sz="0" w:space="0" w:color="auto"/>
        <w:left w:val="none" w:sz="0" w:space="0" w:color="auto"/>
        <w:bottom w:val="none" w:sz="0" w:space="0" w:color="auto"/>
        <w:right w:val="none" w:sz="0" w:space="0" w:color="auto"/>
      </w:divBdr>
    </w:div>
    <w:div w:id="2143230514">
      <w:bodyDiv w:val="1"/>
      <w:marLeft w:val="0"/>
      <w:marRight w:val="0"/>
      <w:marTop w:val="0"/>
      <w:marBottom w:val="0"/>
      <w:divBdr>
        <w:top w:val="none" w:sz="0" w:space="0" w:color="auto"/>
        <w:left w:val="none" w:sz="0" w:space="0" w:color="auto"/>
        <w:bottom w:val="none" w:sz="0" w:space="0" w:color="auto"/>
        <w:right w:val="none" w:sz="0" w:space="0" w:color="auto"/>
      </w:divBdr>
    </w:div>
    <w:div w:id="2144543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marcelo.lagos@monash.edu" TargetMode="Externa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0DAC20-AA69-014E-B09A-9564806B7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24</Pages>
  <Words>9312</Words>
  <Characters>53080</Characters>
  <Application>Microsoft Macintosh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Monash</Company>
  <LinksUpToDate>false</LinksUpToDate>
  <CharactersWithSpaces>62268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Marcelo Lagos</dc:creator>
  <cp:lastModifiedBy>Diego Barneche</cp:lastModifiedBy>
  <cp:revision>11</cp:revision>
  <dcterms:created xsi:type="dcterms:W3CDTF">2016-06-09T13:06:00Z</dcterms:created>
  <dcterms:modified xsi:type="dcterms:W3CDTF">2016-06-13T00:31:00Z</dcterms:modified>
</cp:coreProperties>
</file>